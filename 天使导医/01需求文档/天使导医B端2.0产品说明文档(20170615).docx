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0" w:name="_Toc28999"/>
      <w:r>
        <w:rPr>
          <w:rFonts w:hint="eastAsia"/>
          <w:lang w:val="en-US" w:eastAsia="zh-CN"/>
        </w:rPr>
        <w:t>天使导医2.0产品说明文档</w:t>
      </w:r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2017.05.09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 w:eastAsiaTheme="minorEastAsia"/>
          <w:lang w:val="en-US" w:eastAsia="zh-CN"/>
        </w:rPr>
      </w:pPr>
      <w:bookmarkStart w:id="1" w:name="_Toc30256"/>
      <w:r>
        <w:rPr>
          <w:rFonts w:hint="eastAsia"/>
          <w:lang w:val="en-US" w:eastAsia="zh-CN"/>
        </w:rPr>
        <w:t>目 录</w:t>
      </w:r>
      <w:bookmarkEnd w:id="1"/>
    </w:p>
    <w:p>
      <w:pPr>
        <w:pStyle w:val="8"/>
        <w:tabs>
          <w:tab w:val="right" w:leader="dot" w:pos="8306"/>
        </w:tabs>
      </w:pPr>
      <w:r>
        <w:rPr>
          <w:rFonts w:hint="eastAsia" w:eastAsiaTheme="minorEastAsia"/>
          <w:lang w:val="en-US" w:eastAsia="zh-CN"/>
        </w:rPr>
        <w:fldChar w:fldCharType="begin"/>
      </w:r>
      <w:r>
        <w:instrText xml:space="preserve">TOC \o "1-3" \t "" \h \z \u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\l _Toc28999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天使导医2.0产品说明文档</w:t>
      </w:r>
      <w:r>
        <w:tab/>
      </w:r>
      <w:r>
        <w:fldChar w:fldCharType="begin"/>
      </w:r>
      <w:r>
        <w:instrText xml:space="preserve"> PAGEREF _Toc28999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目 录</w:t>
      </w:r>
      <w:r>
        <w:tab/>
      </w:r>
      <w:r>
        <w:fldChar w:fldCharType="begin"/>
      </w:r>
      <w:r>
        <w:instrText xml:space="preserve"> PAGEREF _Toc30256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修订控制</w:t>
      </w:r>
      <w:r>
        <w:tab/>
      </w:r>
      <w:r>
        <w:fldChar w:fldCharType="begin"/>
      </w:r>
      <w:r>
        <w:instrText xml:space="preserve"> PAGEREF _Toc2750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修订范围</w:t>
      </w:r>
      <w:r>
        <w:tab/>
      </w:r>
      <w:r>
        <w:fldChar w:fldCharType="begin"/>
      </w:r>
      <w:r>
        <w:instrText xml:space="preserve"> PAGEREF _Toc23590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_Toc4069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项目开发人员</w:t>
      </w:r>
      <w:r>
        <w:tab/>
      </w:r>
      <w:r>
        <w:fldChar w:fldCharType="begin"/>
      </w:r>
      <w:r>
        <w:instrText xml:space="preserve"> PAGEREF _Toc4069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_Toc15671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项目整体开发交接流程</w:t>
      </w:r>
      <w:r>
        <w:tab/>
      </w:r>
      <w:r>
        <w:fldChar w:fldCharType="begin"/>
      </w:r>
      <w:r>
        <w:instrText xml:space="preserve"> PAGEREF _Toc15671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系统适配要求</w:t>
      </w:r>
      <w:r>
        <w:tab/>
      </w:r>
      <w:r>
        <w:fldChar w:fldCharType="begin"/>
      </w:r>
      <w:r>
        <w:instrText xml:space="preserve"> PAGEREF _Toc23104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_Toc22549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_Toc22549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_Toc21498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名词字典</w:t>
      </w:r>
      <w:r>
        <w:tab/>
      </w:r>
      <w:r>
        <w:fldChar w:fldCharType="begin"/>
      </w:r>
      <w:r>
        <w:instrText xml:space="preserve"> PAGEREF _Toc21498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产品说明</w:t>
      </w:r>
      <w:r>
        <w:tab/>
      </w:r>
      <w:r>
        <w:fldChar w:fldCharType="begin"/>
      </w:r>
      <w:r>
        <w:instrText xml:space="preserve"> PAGEREF _Toc25492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_Toc16536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天使导医B端2.0 WEB版</w:t>
      </w:r>
      <w:r>
        <w:tab/>
      </w:r>
      <w:r>
        <w:fldChar w:fldCharType="begin"/>
      </w:r>
      <w:r>
        <w:instrText xml:space="preserve"> PAGEREF _Toc16536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1、 通用页</w:t>
      </w:r>
      <w:r>
        <w:tab/>
      </w:r>
      <w:r>
        <w:fldChar w:fldCharType="begin"/>
      </w:r>
      <w:r>
        <w:instrText xml:space="preserve"> PAGEREF _Toc1284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1.1操作成功页</w:t>
      </w:r>
      <w:r>
        <w:tab/>
      </w:r>
      <w:r>
        <w:fldChar w:fldCharType="begin"/>
      </w:r>
      <w:r>
        <w:instrText xml:space="preserve"> PAGEREF _Toc26761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1.2操作失败页</w:t>
      </w:r>
      <w:r>
        <w:tab/>
      </w:r>
      <w:r>
        <w:fldChar w:fldCharType="begin"/>
      </w:r>
      <w:r>
        <w:instrText xml:space="preserve"> PAGEREF _Toc8714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1.3操作确认页</w:t>
      </w:r>
      <w:r>
        <w:tab/>
      </w:r>
      <w:r>
        <w:fldChar w:fldCharType="begin"/>
      </w:r>
      <w:r>
        <w:instrText xml:space="preserve"> PAGEREF _Toc9738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_Toc12915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 Loading 页</w:t>
      </w:r>
      <w:r>
        <w:tab/>
      </w:r>
      <w:r>
        <w:fldChar w:fldCharType="begin"/>
      </w:r>
      <w:r>
        <w:instrText xml:space="preserve"> PAGEREF _Toc12915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1.5标签提示</w:t>
      </w:r>
      <w:r>
        <w:tab/>
      </w:r>
      <w:r>
        <w:fldChar w:fldCharType="begin"/>
      </w:r>
      <w:r>
        <w:instrText xml:space="preserve"> PAGEREF _Toc1576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_Toc6570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1.6无数据/无结果页</w:t>
      </w:r>
      <w:r>
        <w:tab/>
      </w:r>
      <w:r>
        <w:fldChar w:fldCharType="begin"/>
      </w:r>
      <w:r>
        <w:instrText xml:space="preserve"> PAGEREF _Toc6570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2、 登录页</w:t>
      </w:r>
      <w:r>
        <w:tab/>
      </w:r>
      <w:r>
        <w:fldChar w:fldCharType="begin"/>
      </w:r>
      <w:r>
        <w:instrText xml:space="preserve"> PAGEREF _Toc1776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2.1登录</w:t>
      </w:r>
      <w:r>
        <w:tab/>
      </w:r>
      <w:r>
        <w:fldChar w:fldCharType="begin"/>
      </w:r>
      <w:r>
        <w:instrText xml:space="preserve"> PAGEREF _Toc3241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2.2退出</w:t>
      </w:r>
      <w:r>
        <w:tab/>
      </w:r>
      <w:r>
        <w:fldChar w:fldCharType="begin"/>
      </w:r>
      <w:r>
        <w:instrText xml:space="preserve"> PAGEREF _Toc1039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3、默认首页</w:t>
      </w:r>
      <w:r>
        <w:tab/>
      </w:r>
      <w:r>
        <w:fldChar w:fldCharType="begin"/>
      </w:r>
      <w:r>
        <w:instrText xml:space="preserve"> PAGEREF _Toc28828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_Toc11624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4、预约患者</w:t>
      </w:r>
      <w:r>
        <w:tab/>
      </w:r>
      <w:r>
        <w:fldChar w:fldCharType="begin"/>
      </w:r>
      <w:r>
        <w:instrText xml:space="preserve"> PAGEREF _Toc11624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4.1患者列表</w:t>
      </w:r>
      <w:r>
        <w:tab/>
      </w:r>
      <w:r>
        <w:fldChar w:fldCharType="begin"/>
      </w:r>
      <w:r>
        <w:instrText xml:space="preserve"> PAGEREF _Toc16283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4.2收费</w:t>
      </w:r>
      <w:r>
        <w:tab/>
      </w:r>
      <w:r>
        <w:fldChar w:fldCharType="begin"/>
      </w:r>
      <w:r>
        <w:instrText xml:space="preserve"> PAGEREF _Toc32623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_Toc11292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4.3新增</w:t>
      </w:r>
      <w:r>
        <w:tab/>
      </w:r>
      <w:r>
        <w:fldChar w:fldCharType="begin"/>
      </w:r>
      <w:r>
        <w:instrText xml:space="preserve"> PAGEREF _Toc11292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_Toc13130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5、 患者管理</w:t>
      </w:r>
      <w:r>
        <w:tab/>
      </w:r>
      <w:r>
        <w:fldChar w:fldCharType="begin"/>
      </w:r>
      <w:r>
        <w:instrText xml:space="preserve"> PAGEREF _Toc13130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_Toc16655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5.1患者档案</w:t>
      </w:r>
      <w:r>
        <w:tab/>
      </w:r>
      <w:r>
        <w:fldChar w:fldCharType="begin"/>
      </w:r>
      <w:r>
        <w:instrText xml:space="preserve"> PAGEREF _Toc16655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5.2查看病历</w:t>
      </w:r>
      <w:r>
        <w:tab/>
      </w:r>
      <w:r>
        <w:fldChar w:fldCharType="begin"/>
      </w:r>
      <w:r>
        <w:instrText xml:space="preserve"> PAGEREF _Toc3333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5.3患者评价</w:t>
      </w:r>
      <w:r>
        <w:tab/>
      </w:r>
      <w:r>
        <w:fldChar w:fldCharType="begin"/>
      </w:r>
      <w:r>
        <w:instrText xml:space="preserve"> PAGEREF _Toc27587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_Toc24669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5.4回复</w:t>
      </w:r>
      <w:r>
        <w:tab/>
      </w:r>
      <w:r>
        <w:fldChar w:fldCharType="begin"/>
      </w:r>
      <w:r>
        <w:instrText xml:space="preserve"> PAGEREF _Toc24669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6、 财务管理</w:t>
      </w:r>
      <w:r>
        <w:tab/>
      </w:r>
      <w:r>
        <w:fldChar w:fldCharType="begin"/>
      </w:r>
      <w:r>
        <w:instrText xml:space="preserve"> PAGEREF _Toc1537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7、 系统设置</w:t>
      </w:r>
      <w:r>
        <w:tab/>
      </w:r>
      <w:r>
        <w:fldChar w:fldCharType="begin"/>
      </w:r>
      <w:r>
        <w:instrText xml:space="preserve"> PAGEREF _Toc10478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_Toc27144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7.1医院简介</w:t>
      </w:r>
      <w:r>
        <w:tab/>
      </w:r>
      <w:r>
        <w:fldChar w:fldCharType="begin"/>
      </w:r>
      <w:r>
        <w:instrText xml:space="preserve"> PAGEREF _Toc27144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_Toc14538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7.2科室/医生/员工</w:t>
      </w:r>
      <w:r>
        <w:tab/>
      </w:r>
      <w:r>
        <w:fldChar w:fldCharType="begin"/>
      </w:r>
      <w:r>
        <w:instrText xml:space="preserve"> PAGEREF _Toc14538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7.3权限设置</w:t>
      </w:r>
      <w:r>
        <w:tab/>
      </w:r>
      <w:r>
        <w:fldChar w:fldCharType="begin"/>
      </w:r>
      <w:r>
        <w:instrText xml:space="preserve"> PAGEREF _Toc10054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_Toc22717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7.4排班设置</w:t>
      </w:r>
      <w:r>
        <w:tab/>
      </w:r>
      <w:r>
        <w:fldChar w:fldCharType="begin"/>
      </w:r>
      <w:r>
        <w:instrText xml:space="preserve"> PAGEREF _Toc22717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_Toc26118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7.5排班管理</w:t>
      </w:r>
      <w:r>
        <w:tab/>
      </w:r>
      <w:r>
        <w:fldChar w:fldCharType="begin"/>
      </w:r>
      <w:r>
        <w:instrText xml:space="preserve"> PAGEREF _Toc26118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_Toc20432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8预存数据</w:t>
      </w:r>
      <w:r>
        <w:tab/>
      </w:r>
      <w:r>
        <w:fldChar w:fldCharType="begin"/>
      </w:r>
      <w:r>
        <w:instrText xml:space="preserve"> PAGEREF _Toc20432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_Toc14703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8.1角色/岗位/可见频道</w:t>
      </w:r>
      <w:r>
        <w:tab/>
      </w:r>
      <w:r>
        <w:fldChar w:fldCharType="begin"/>
      </w:r>
      <w:r>
        <w:instrText xml:space="preserve"> PAGEREF _Toc14703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_Toc13259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8.2预存科室数据</w:t>
      </w:r>
      <w:r>
        <w:tab/>
      </w:r>
      <w:r>
        <w:fldChar w:fldCharType="begin"/>
      </w:r>
      <w:r>
        <w:instrText xml:space="preserve"> PAGEREF _Toc13259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天使导医运营管理后台</w:t>
      </w:r>
      <w:r>
        <w:tab/>
      </w:r>
      <w:r>
        <w:fldChar w:fldCharType="begin"/>
      </w:r>
      <w:r>
        <w:instrText xml:space="preserve"> PAGEREF _Toc23168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_Toc12986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9通用页面</w:t>
      </w:r>
      <w:r>
        <w:tab/>
      </w:r>
      <w:r>
        <w:fldChar w:fldCharType="begin"/>
      </w:r>
      <w:r>
        <w:instrText xml:space="preserve"> PAGEREF _Toc12986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9.1登录页</w:t>
      </w:r>
      <w:r>
        <w:tab/>
      </w:r>
      <w:r>
        <w:fldChar w:fldCharType="begin"/>
      </w:r>
      <w:r>
        <w:instrText xml:space="preserve"> PAGEREF _Toc23536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9.2退出页</w:t>
      </w:r>
      <w:r>
        <w:tab/>
      </w:r>
      <w:r>
        <w:fldChar w:fldCharType="begin"/>
      </w:r>
      <w:r>
        <w:instrText xml:space="preserve"> PAGEREF _Toc17870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10医院管理</w:t>
      </w:r>
      <w:r>
        <w:tab/>
      </w:r>
      <w:r>
        <w:fldChar w:fldCharType="begin"/>
      </w:r>
      <w:r>
        <w:instrText xml:space="preserve"> PAGEREF _Toc9762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10.1医院列表</w:t>
      </w:r>
      <w:r>
        <w:tab/>
      </w:r>
      <w:r>
        <w:fldChar w:fldCharType="begin"/>
      </w:r>
      <w:r>
        <w:instrText xml:space="preserve"> PAGEREF _Toc14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_Toc17282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10.2新增医院</w:t>
      </w:r>
      <w:r>
        <w:tab/>
      </w:r>
      <w:r>
        <w:fldChar w:fldCharType="begin"/>
      </w:r>
      <w:r>
        <w:instrText xml:space="preserve"> PAGEREF _Toc17282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10.3编辑医院</w:t>
      </w:r>
      <w:r>
        <w:tab/>
      </w:r>
      <w:r>
        <w:fldChar w:fldCharType="begin"/>
      </w:r>
      <w:r>
        <w:instrText xml:space="preserve"> PAGEREF _Toc32685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11财务管理</w:t>
      </w:r>
      <w:r>
        <w:tab/>
      </w:r>
      <w:r>
        <w:fldChar w:fldCharType="begin"/>
      </w:r>
      <w:r>
        <w:instrText xml:space="preserve"> PAGEREF _Toc2313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_Toc32520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11.1医院交易明细</w:t>
      </w:r>
      <w:r>
        <w:tab/>
      </w:r>
      <w:r>
        <w:fldChar w:fldCharType="begin"/>
      </w:r>
      <w:r>
        <w:instrText xml:space="preserve"> PAGEREF _Toc32520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_Toc17349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11.2导医交易明细</w:t>
      </w:r>
      <w:r>
        <w:tab/>
      </w:r>
      <w:r>
        <w:fldChar w:fldCharType="begin"/>
      </w:r>
      <w:r>
        <w:instrText xml:space="preserve"> PAGEREF _Toc17349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_Toc10899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11.3平台交易明细</w:t>
      </w:r>
      <w:r>
        <w:tab/>
      </w:r>
      <w:r>
        <w:fldChar w:fldCharType="begin"/>
      </w:r>
      <w:r>
        <w:instrText xml:space="preserve"> PAGEREF _Toc10899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11.4医院账户汇总</w:t>
      </w:r>
      <w:r>
        <w:tab/>
      </w:r>
      <w:r>
        <w:fldChar w:fldCharType="begin"/>
      </w:r>
      <w:r>
        <w:instrText xml:space="preserve"> PAGEREF _Toc7046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_Toc19270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11.5业务员账户汇总</w:t>
      </w:r>
      <w:r>
        <w:tab/>
      </w:r>
      <w:r>
        <w:fldChar w:fldCharType="begin"/>
      </w:r>
      <w:r>
        <w:instrText xml:space="preserve"> PAGEREF _Toc19270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11.5患者账户汇总</w:t>
      </w:r>
      <w:r>
        <w:tab/>
      </w:r>
      <w:r>
        <w:fldChar w:fldCharType="begin"/>
      </w:r>
      <w:r>
        <w:instrText xml:space="preserve"> PAGEREF _Toc7210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_Toc4419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12客户管理</w:t>
      </w:r>
      <w:r>
        <w:tab/>
      </w:r>
      <w:r>
        <w:fldChar w:fldCharType="begin"/>
      </w:r>
      <w:r>
        <w:instrText xml:space="preserve"> PAGEREF _Toc4419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12.1用户管理</w:t>
      </w:r>
      <w:r>
        <w:tab/>
      </w:r>
      <w:r>
        <w:fldChar w:fldCharType="begin"/>
      </w:r>
      <w:r>
        <w:instrText xml:space="preserve"> PAGEREF _Toc8735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_Toc26821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12.2患者评价</w:t>
      </w:r>
      <w:r>
        <w:tab/>
      </w:r>
      <w:r>
        <w:fldChar w:fldCharType="begin"/>
      </w:r>
      <w:r>
        <w:instrText xml:space="preserve"> PAGEREF _Toc26821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12.3查看评价</w:t>
      </w:r>
      <w:r>
        <w:tab/>
      </w:r>
      <w:r>
        <w:fldChar w:fldCharType="begin"/>
      </w:r>
      <w:r>
        <w:instrText xml:space="preserve"> PAGEREF _Toc3088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_Toc21419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12.4回复评价医院</w:t>
      </w:r>
      <w:r>
        <w:tab/>
      </w:r>
      <w:r>
        <w:fldChar w:fldCharType="begin"/>
      </w:r>
      <w:r>
        <w:instrText xml:space="preserve"> PAGEREF _Toc21419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_Toc25303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12.5意见反馈</w:t>
      </w:r>
      <w:r>
        <w:tab/>
      </w:r>
      <w:r>
        <w:fldChar w:fldCharType="begin"/>
      </w:r>
      <w:r>
        <w:instrText xml:space="preserve"> PAGEREF _Toc25303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_Toc21516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12.6回复意见反馈</w:t>
      </w:r>
      <w:r>
        <w:tab/>
      </w:r>
      <w:r>
        <w:fldChar w:fldCharType="begin"/>
      </w:r>
      <w:r>
        <w:instrText xml:space="preserve"> PAGEREF _Toc21516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_Toc29229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12.7代理商管理</w:t>
      </w:r>
      <w:r>
        <w:tab/>
      </w:r>
      <w:r>
        <w:fldChar w:fldCharType="begin"/>
      </w:r>
      <w:r>
        <w:instrText xml:space="preserve"> PAGEREF _Toc29229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12.8新增代理商</w:t>
      </w:r>
      <w:r>
        <w:tab/>
      </w:r>
      <w:r>
        <w:fldChar w:fldCharType="begin"/>
      </w:r>
      <w:r>
        <w:instrText xml:space="preserve"> PAGEREF _Toc6331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12.9编辑代理商</w:t>
      </w:r>
      <w:r>
        <w:tab/>
      </w:r>
      <w:r>
        <w:fldChar w:fldCharType="begin"/>
      </w:r>
      <w:r>
        <w:instrText xml:space="preserve"> PAGEREF _Toc24496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_Toc25255 </w:instrText>
      </w:r>
      <w:r>
        <w:rPr>
          <w:rFonts w:hint="eastAsia"/>
          <w:lang w:val="en-US" w:eastAsia="zh-CN"/>
        </w:rPr>
        <w:fldChar w:fldCharType="separate"/>
      </w:r>
      <w:r>
        <w:tab/>
      </w:r>
      <w:r>
        <w:fldChar w:fldCharType="begin"/>
      </w:r>
      <w:r>
        <w:instrText xml:space="preserve"> PAGEREF _Toc25255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_Toc31536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12.11代理商员工管理</w:t>
      </w:r>
      <w:r>
        <w:tab/>
      </w:r>
      <w:r>
        <w:fldChar w:fldCharType="begin"/>
      </w:r>
      <w:r>
        <w:instrText xml:space="preserve"> PAGEREF _Toc31536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_Toc4727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12.12新增代理商员工</w:t>
      </w:r>
      <w:r>
        <w:tab/>
      </w:r>
      <w:r>
        <w:fldChar w:fldCharType="begin"/>
      </w:r>
      <w:r>
        <w:instrText xml:space="preserve"> PAGEREF _Toc4727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_Toc6765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12.13修改代理商员工</w:t>
      </w:r>
      <w:r>
        <w:tab/>
      </w:r>
      <w:r>
        <w:fldChar w:fldCharType="begin"/>
      </w:r>
      <w:r>
        <w:instrText xml:space="preserve"> PAGEREF _Toc6765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13代约管理</w:t>
      </w:r>
      <w:r>
        <w:tab/>
      </w:r>
      <w:r>
        <w:fldChar w:fldCharType="begin"/>
      </w:r>
      <w:r>
        <w:instrText xml:space="preserve"> PAGEREF _Toc2007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_Toc9124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13.1代约记录</w:t>
      </w:r>
      <w:r>
        <w:tab/>
      </w:r>
      <w:r>
        <w:fldChar w:fldCharType="begin"/>
      </w:r>
      <w:r>
        <w:instrText xml:space="preserve"> PAGEREF _Toc9124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14提现管理</w:t>
      </w:r>
      <w:r>
        <w:tab/>
      </w:r>
      <w:r>
        <w:fldChar w:fldCharType="begin"/>
      </w:r>
      <w:r>
        <w:instrText xml:space="preserve"> PAGEREF _Toc2123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14.1提现申请</w:t>
      </w:r>
      <w:r>
        <w:tab/>
      </w:r>
      <w:r>
        <w:fldChar w:fldCharType="begin"/>
      </w:r>
      <w:r>
        <w:instrText xml:space="preserve"> PAGEREF _Toc17820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14.2驳回申请</w:t>
      </w:r>
      <w:r>
        <w:tab/>
      </w:r>
      <w:r>
        <w:fldChar w:fldCharType="begin"/>
      </w:r>
      <w:r>
        <w:instrText xml:space="preserve"> PAGEREF _Toc20872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_Toc4376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14.3打款失败</w:t>
      </w:r>
      <w:r>
        <w:tab/>
      </w:r>
      <w:r>
        <w:fldChar w:fldCharType="begin"/>
      </w:r>
      <w:r>
        <w:instrText xml:space="preserve"> PAGEREF _Toc4376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  <w:bookmarkStart w:id="2" w:name="_Toc2750"/>
      <w:r>
        <w:rPr>
          <w:rFonts w:hint="eastAsia"/>
          <w:lang w:val="en-US" w:eastAsia="zh-CN"/>
        </w:rPr>
        <w:t>修订控制</w:t>
      </w:r>
      <w:bookmarkEnd w:id="2"/>
    </w:p>
    <w:tbl>
      <w:tblPr>
        <w:tblStyle w:val="12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3"/>
        <w:gridCol w:w="2593"/>
        <w:gridCol w:w="1034"/>
        <w:gridCol w:w="41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59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修订时间</w:t>
            </w:r>
          </w:p>
        </w:tc>
        <w:tc>
          <w:tcPr>
            <w:tcW w:w="103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版本</w:t>
            </w:r>
          </w:p>
        </w:tc>
        <w:tc>
          <w:tcPr>
            <w:tcW w:w="415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59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2017-05-09</w:t>
            </w:r>
          </w:p>
        </w:tc>
        <w:tc>
          <w:tcPr>
            <w:tcW w:w="103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天使导医B端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2017-05-22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修订稿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天使导医B端财务管理与科室管理部分修改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2017-05-23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修订稿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天使导医B端财务管理与预约患者新增部分修改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2017-05-23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天使导医管理后台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2017-06-02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APP业务员端及微信公众号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2017-06-06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代理商后台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2017-06-12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修订稿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APP业务员端及微信公众号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2017-06-13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修订稿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代理商后台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74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2593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2017-06-14</w:t>
            </w:r>
          </w:p>
        </w:tc>
        <w:tc>
          <w:tcPr>
            <w:tcW w:w="1034" w:type="dxa"/>
            <w:textDirection w:val="lrTb"/>
            <w:vAlign w:val="top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初稿</w:t>
            </w:r>
          </w:p>
        </w:tc>
        <w:tc>
          <w:tcPr>
            <w:tcW w:w="4152" w:type="dxa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天使导医B端（APP版）</w:t>
            </w:r>
          </w:p>
        </w:tc>
      </w:tr>
    </w:tbl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3" w:name="_Toc23590"/>
      <w:r>
        <w:rPr>
          <w:rFonts w:hint="eastAsia"/>
          <w:lang w:val="en-US" w:eastAsia="zh-CN"/>
        </w:rPr>
        <w:t>修订范围</w:t>
      </w:r>
      <w:bookmarkEnd w:id="3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1"/>
        <w:gridCol w:w="2559"/>
        <w:gridCol w:w="52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预计开发时间</w:t>
            </w:r>
          </w:p>
        </w:tc>
        <w:tc>
          <w:tcPr>
            <w:tcW w:w="52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2017-05-10</w:t>
            </w:r>
          </w:p>
        </w:tc>
        <w:tc>
          <w:tcPr>
            <w:tcW w:w="5202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天使导医营销管理平台（PC+APP）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2017-05-15</w:t>
            </w:r>
          </w:p>
        </w:tc>
        <w:tc>
          <w:tcPr>
            <w:tcW w:w="5202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天使导医运营管理后台（新开发）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2017-06-02</w:t>
            </w:r>
          </w:p>
        </w:tc>
        <w:tc>
          <w:tcPr>
            <w:tcW w:w="5202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天使导医APP（修改）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2017-06-02</w:t>
            </w:r>
          </w:p>
        </w:tc>
        <w:tc>
          <w:tcPr>
            <w:tcW w:w="5202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天使导医微信公众号（修改）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2017-06-13</w:t>
            </w:r>
          </w:p>
        </w:tc>
        <w:tc>
          <w:tcPr>
            <w:tcW w:w="5202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天使导医运营管理后台（新开发）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55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5202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  <w:bookmarkStart w:id="4" w:name="_Toc110"/>
    </w:p>
    <w:p>
      <w:pPr>
        <w:pStyle w:val="2"/>
        <w:jc w:val="center"/>
        <w:rPr>
          <w:rFonts w:hint="eastAsia"/>
          <w:lang w:val="en-US" w:eastAsia="zh-CN"/>
        </w:rPr>
      </w:pPr>
      <w:bookmarkStart w:id="5" w:name="_Toc4069"/>
      <w:r>
        <w:rPr>
          <w:rFonts w:hint="eastAsia"/>
          <w:lang w:val="en-US" w:eastAsia="zh-CN"/>
        </w:rPr>
        <w:t>项目开发人员</w:t>
      </w:r>
      <w:bookmarkEnd w:id="5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7"/>
        <w:gridCol w:w="1119"/>
        <w:gridCol w:w="5054"/>
        <w:gridCol w:w="16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部门</w:t>
            </w: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人员</w:t>
            </w: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</w:t>
            </w: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设计</w:t>
            </w: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WEB前端</w:t>
            </w: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JAVA开发</w:t>
            </w: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</w:t>
            </w: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119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5054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602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6" w:name="_Toc15671"/>
      <w:r>
        <w:rPr>
          <w:rFonts w:hint="eastAsia"/>
          <w:lang w:val="en-US" w:eastAsia="zh-CN"/>
        </w:rPr>
        <w:t>项目开发排期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64535"/>
            <wp:effectExtent l="0" t="0" r="3175" b="12065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MSProject.Project.9" ShapeID="_x0000_i1028" DrawAspect="Icon" ObjectID="_1468075725" r:id="rId7">
            <o:LockedField>false</o:LockedField>
          </o:OLEObject>
        </w:object>
      </w:r>
      <w:bookmarkStart w:id="77" w:name="_GoBack"/>
      <w:bookmarkEnd w:id="77"/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项目整体开发交接流程</w:t>
      </w:r>
      <w:bookmarkEnd w:id="4"/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386.85pt;width:415.2pt;" o:ole="t" filled="f" o:preferrelative="t" stroked="f" coordsize="21600,21600">
            <v:path/>
            <v:fill on="f" focussize="0,0"/>
            <v:stroke on="f"/>
            <v:imagedata r:id="rId10" o:title=""/>
            <o:lock v:ext="edit" aspectratio="f"/>
            <w10:wrap type="none"/>
            <w10:anchorlock/>
          </v:shape>
          <o:OLEObject Type="Embed" ProgID="Visio.Drawing.11" ShapeID="_x0000_i1025" DrawAspect="Content" ObjectID="_1468075726" r:id="rId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7" w:name="_Toc23104"/>
      <w:r>
        <w:rPr>
          <w:rFonts w:hint="eastAsia"/>
          <w:lang w:val="en-US" w:eastAsia="zh-CN"/>
        </w:rPr>
        <w:t>系统适配要求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6" DrawAspect="Icon" ObjectID="_1468075727" r:id="rId11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7" DrawAspect="Icon" ObjectID="_1468075728" r:id="rId1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8" w:name="_Toc22549"/>
      <w:r>
        <w:rPr>
          <w:rFonts w:hint="eastAsia"/>
          <w:lang w:val="en-US" w:eastAsia="zh-CN"/>
        </w:rPr>
        <w:t>概述</w:t>
      </w:r>
      <w:bookmarkEnd w:id="8"/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2.0版本的天使导医B端系统，由医院自身管理系统变为诊所、小门诊的患者营销管理系统。强调了营销与收费，极大的简化了收费操作。以提高易用性与实用性为主，技术与产品层面达到初步实现用起来的目标。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9" w:name="_Toc21498"/>
      <w:r>
        <w:rPr>
          <w:rFonts w:hint="eastAsia"/>
          <w:lang w:val="en-US" w:eastAsia="zh-CN"/>
        </w:rPr>
        <w:t>名词字典</w:t>
      </w:r>
      <w:bookmarkEnd w:id="9"/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默认首页：针对于不同的医院角色会显示不同的首页，称为默认首页。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患者来源（天使导医）：由APP或微信，代约或预约过来的用户群。以接口区分。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诊位数=接诊量：即为某单位时间段内，某科室或某医生可接待的患者数量。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平台/导医平台：指天使导医公司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用户识别：这里只以手机号码为是否是同一用户的识别标准，同时在预约时增加验证码。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内部业务员：由管理后台创建医院时创建的业务员为内部业务员。同时有内部与外部业务员身份时定义内部业务员。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外部业务员：由APP自行注册的业务员为外部业务员。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10" w:name="_Toc25492"/>
      <w:r>
        <w:rPr>
          <w:rFonts w:hint="eastAsia"/>
          <w:lang w:val="en-US" w:eastAsia="zh-CN"/>
        </w:rPr>
        <w:t>产品说明</w:t>
      </w:r>
      <w:bookmarkEnd w:id="10"/>
    </w:p>
    <w:p>
      <w:pPr>
        <w:pStyle w:val="2"/>
        <w:rPr>
          <w:rFonts w:hint="eastAsia"/>
          <w:lang w:val="en-US" w:eastAsia="zh-CN"/>
        </w:rPr>
      </w:pPr>
      <w:bookmarkStart w:id="11" w:name="_Toc16536"/>
      <w:r>
        <w:rPr>
          <w:rFonts w:hint="eastAsia"/>
          <w:lang w:val="en-US" w:eastAsia="zh-CN"/>
        </w:rPr>
        <w:t>天使导医B端2.0 WEB版</w:t>
      </w:r>
      <w:bookmarkEnd w:id="11"/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bookmarkStart w:id="12" w:name="_Toc1284"/>
      <w:r>
        <w:rPr>
          <w:rFonts w:hint="eastAsia"/>
          <w:lang w:val="en-US" w:eastAsia="zh-CN"/>
        </w:rPr>
        <w:t>通用页</w:t>
      </w:r>
      <w:bookmarkEnd w:id="12"/>
    </w:p>
    <w:p>
      <w:pPr>
        <w:pStyle w:val="4"/>
        <w:rPr>
          <w:rFonts w:hint="eastAsia"/>
          <w:lang w:val="en-US" w:eastAsia="zh-CN"/>
        </w:rPr>
      </w:pPr>
      <w:bookmarkStart w:id="13" w:name="_Toc26761"/>
      <w:r>
        <w:rPr>
          <w:rFonts w:hint="eastAsia"/>
          <w:lang w:val="en-US" w:eastAsia="zh-CN"/>
        </w:rPr>
        <w:t>1.1操作成功页</w:t>
      </w:r>
      <w:bookmarkEnd w:id="13"/>
    </w:p>
    <w:tbl>
      <w:tblPr>
        <w:tblStyle w:val="12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47900" cy="1438275"/>
                  <wp:effectExtent l="0" t="0" r="0" b="9525"/>
                  <wp:docPr id="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3" w:type="dxa"/>
          </w:tcPr>
          <w:p>
            <w:pPr>
              <w:numPr>
                <w:ilvl w:val="0"/>
                <w:numId w:val="0"/>
              </w:numPr>
              <w:tabs>
                <w:tab w:val="center" w:pos="4391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3" w:type="dxa"/>
          </w:tcPr>
          <w:p>
            <w:pPr>
              <w:numPr>
                <w:ilvl w:val="0"/>
                <w:numId w:val="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用户修改、新增、保存操作且系统更新成功！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3" w:type="dxa"/>
          </w:tcPr>
          <w:p>
            <w:pPr>
              <w:numPr>
                <w:ilvl w:val="0"/>
                <w:numId w:val="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用户在点击确认，确认所有修改，新增，删除等内容时。如果系统上传成功则全部当前页面提示此提示框。用户点周确认后再做其它页面跳转。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" w:name="_Toc8714"/>
      <w:r>
        <w:rPr>
          <w:rFonts w:hint="eastAsia"/>
          <w:lang w:val="en-US" w:eastAsia="zh-CN"/>
        </w:rPr>
        <w:t>1.2操作失败页</w:t>
      </w:r>
      <w:bookmarkEnd w:id="14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47900" cy="143827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用户修改、新增、保存操作且系统超时或未更新！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用户在点击确认，确认所有修改，新增，删除等内容时。如果系统未上传成功县且超过10S则全部当前页面提示此提示框。用户点周确认后关闭此弹框。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5" w:name="_Toc9738"/>
      <w:r>
        <w:rPr>
          <w:rFonts w:hint="eastAsia"/>
          <w:lang w:val="en-US" w:eastAsia="zh-CN"/>
        </w:rPr>
        <w:t>1.3操作确认页</w:t>
      </w:r>
      <w:bookmarkEnd w:id="15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752090" cy="1733550"/>
                  <wp:effectExtent l="0" t="0" r="1016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9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用户在删除操作时！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用户在点击取消，取消所有修改，新增，内容时。或用户点击删除某条内空时。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在当前页面提示此弹框。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确认，执行用户的此次操作。并对应进行相关页面的跳转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取逍，放弃此次操作，关闭当前弹框。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6" w:name="_Toc12915"/>
      <w:r>
        <w:rPr>
          <w:rFonts w:hint="eastAsia"/>
          <w:lang w:val="en-US" w:eastAsia="zh-CN"/>
        </w:rPr>
        <w:t>1.4 Loading 页</w:t>
      </w:r>
      <w:bookmarkEnd w:id="16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8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页面跳转，加载过程中。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8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在页面跳转发生时，先在当前页面展示LOADING状态。预加载下一页面的原数据内容。加载完成时，再进行页面跳转。如超时或断网，则显示404页面。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7" w:name="_Toc1576"/>
      <w:r>
        <w:rPr>
          <w:rFonts w:hint="eastAsia"/>
          <w:lang w:val="en-US" w:eastAsia="zh-CN"/>
        </w:rPr>
        <w:t>1.5标签提示</w:t>
      </w:r>
      <w:bookmarkEnd w:id="17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71550" cy="1228725"/>
                  <wp:effectExtent l="0" t="0" r="0" b="9525"/>
                  <wp:docPr id="171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321560" cy="1861185"/>
                  <wp:effectExtent l="0" t="0" r="2540" b="5715"/>
                  <wp:docPr id="172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560" cy="1861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8" w:name="_Toc6570"/>
      <w:r>
        <w:rPr>
          <w:rFonts w:hint="eastAsia"/>
          <w:lang w:val="en-US" w:eastAsia="zh-CN"/>
        </w:rPr>
        <w:t>1.6无数据/无结果页</w:t>
      </w:r>
      <w:bookmarkEnd w:id="18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644775"/>
                  <wp:effectExtent l="0" t="0" r="6985" b="317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4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无数据或搜索无结果。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无数据或搜索无结果时，在数据列表中显示此页面。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必填项或数据格式不符的标签提示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62025" cy="600075"/>
                  <wp:effectExtent l="0" t="0" r="952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142865" cy="2847340"/>
                  <wp:effectExtent l="0" t="0" r="635" b="1016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865" cy="284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在新增或修改或登录或注册某项功能时。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用户点击确认后，由后端验证数据有效性，并反回结果。对于不满足条年的子项目提示此两种文案的标签内容。“些项为必填项”“此项数据有误”。</w:t>
            </w:r>
          </w:p>
        </w:tc>
      </w:tr>
    </w:tbl>
    <w:p>
      <w:pPr>
        <w:pStyle w:val="3"/>
        <w:numPr>
          <w:ilvl w:val="0"/>
          <w:numId w:val="13"/>
        </w:numPr>
        <w:rPr>
          <w:rFonts w:hint="eastAsia"/>
          <w:lang w:val="en-US" w:eastAsia="zh-CN"/>
        </w:rPr>
      </w:pPr>
      <w:bookmarkStart w:id="19" w:name="_Toc1776"/>
      <w:r>
        <w:rPr>
          <w:rFonts w:hint="eastAsia"/>
          <w:lang w:val="en-US" w:eastAsia="zh-CN"/>
        </w:rPr>
        <w:t>登录页</w:t>
      </w:r>
      <w:bookmarkEnd w:id="19"/>
    </w:p>
    <w:p>
      <w:pPr>
        <w:pStyle w:val="4"/>
        <w:rPr>
          <w:rFonts w:hint="eastAsia"/>
          <w:lang w:val="en-US" w:eastAsia="zh-CN"/>
        </w:rPr>
      </w:pPr>
      <w:bookmarkStart w:id="20" w:name="_Toc3241"/>
      <w:r>
        <w:rPr>
          <w:rFonts w:hint="eastAsia"/>
          <w:lang w:val="en-US" w:eastAsia="zh-CN"/>
        </w:rPr>
        <w:t>2.1登录</w:t>
      </w:r>
      <w:bookmarkEnd w:id="20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800985"/>
                  <wp:effectExtent l="0" t="0" r="8255" b="184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0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前置条件：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访问某HTTP地址显示此页面。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默认焦点在第一项中，记住帐号默认为选中，如果出错或空，均在当前页面提示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上述弹框及文案。</w:t>
            </w:r>
          </w:p>
          <w:p>
            <w:pPr>
              <w:numPr>
                <w:ilvl w:val="0"/>
                <w:numId w:val="1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验证成功后，当前页面=&gt;loading页=&gt;默认首页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功能说明：当用户点击登录时，由后端验证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用户名与密码是否为空</w:t>
            </w:r>
          </w:p>
          <w:p>
            <w:pPr>
              <w:numPr>
                <w:ilvl w:val="0"/>
                <w:numId w:val="1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用户名与密码是否存在且一致</w:t>
            </w:r>
          </w:p>
          <w:p>
            <w:pPr>
              <w:numPr>
                <w:ilvl w:val="0"/>
                <w:numId w:val="1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此处用户名和密码由两处来源，初始帐号及密码由天使导医后台配置生成。二级帐号及密码在系统设置&gt;科室/员工中配置。</w:t>
            </w:r>
          </w:p>
          <w:p>
            <w:pPr>
              <w:numPr>
                <w:ilvl w:val="0"/>
                <w:numId w:val="1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记住帐号：只记录此用户的登录名。默认进入此页面时均，为勾选中状态。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用户可手工取消，则下次用户登录时不会显示上次登录的用户名。有效期30天，且只记录一个用户名。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21" w:name="_Toc1039"/>
      <w:r>
        <w:rPr>
          <w:rFonts w:hint="eastAsia"/>
          <w:lang w:val="en-US" w:eastAsia="zh-CN"/>
        </w:rPr>
        <w:t>2.2退出</w:t>
      </w:r>
      <w:bookmarkEnd w:id="21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390650"/>
                  <wp:effectExtent l="0" t="0" r="0" b="0"/>
                  <wp:docPr id="13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点击退出后退回登录页面。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2" w:name="_Toc28828"/>
      <w:r>
        <w:rPr>
          <w:rFonts w:hint="eastAsia"/>
          <w:lang w:val="en-US" w:eastAsia="zh-CN"/>
        </w:rPr>
        <w:t>3、默认首页</w:t>
      </w:r>
      <w:bookmarkEnd w:id="22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默认首页规则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180465" cy="347345"/>
                  <wp:effectExtent l="0" t="0" r="635" b="146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465" cy="347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=&gt;</w:t>
            </w:r>
            <w:r>
              <w:drawing>
                <wp:inline distT="0" distB="0" distL="114300" distR="114300">
                  <wp:extent cx="1135380" cy="318135"/>
                  <wp:effectExtent l="0" t="0" r="762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380" cy="318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=&gt;</w:t>
            </w:r>
            <w:r>
              <w:drawing>
                <wp:inline distT="0" distB="0" distL="114300" distR="114300">
                  <wp:extent cx="1229995" cy="317500"/>
                  <wp:effectExtent l="0" t="0" r="8255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995" cy="31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=&gt;</w:t>
            </w:r>
            <w:r>
              <w:drawing>
                <wp:inline distT="0" distB="0" distL="114300" distR="114300">
                  <wp:extent cx="1250950" cy="313055"/>
                  <wp:effectExtent l="0" t="0" r="6350" b="1079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950" cy="31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5" w:hRule="atLeast"/>
        </w:trPr>
        <w:tc>
          <w:tcPr>
            <w:tcW w:w="8522" w:type="dxa"/>
          </w:tcPr>
          <w:p>
            <w:pPr>
              <w:numPr>
                <w:ilvl w:val="0"/>
                <w:numId w:val="1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如某角色配置了多个频道权限，其登录成功后的默认首页，遵循以上规则。如某角色只配置了一个频道权限，则只显示此频道为默认首页。</w:t>
            </w:r>
          </w:p>
          <w:p>
            <w:pPr>
              <w:numPr>
                <w:ilvl w:val="0"/>
                <w:numId w:val="1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频道内子频道只有一个显示规则，不做排序。写死就好。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5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43075" cy="571500"/>
                  <wp:effectExtent l="0" t="0" r="9525" b="0"/>
                  <wp:docPr id="5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5" w:hRule="atLeast"/>
        </w:trPr>
        <w:tc>
          <w:tcPr>
            <w:tcW w:w="8522" w:type="dxa"/>
          </w:tcPr>
          <w:p>
            <w:pPr>
              <w:numPr>
                <w:ilvl w:val="0"/>
                <w:numId w:val="16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头像：取新增员工时设置的头像，如无头像取系统默认头像。尺寸见UI设计。</w:t>
            </w:r>
          </w:p>
          <w:p>
            <w:pPr>
              <w:numPr>
                <w:ilvl w:val="0"/>
                <w:numId w:val="16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帐号：取当前登录的登录名。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23" w:name="_Toc11624"/>
      <w:r>
        <w:rPr>
          <w:rFonts w:hint="eastAsia"/>
          <w:lang w:val="en-US" w:eastAsia="zh-CN"/>
        </w:rPr>
        <w:t>4、预约患者</w:t>
      </w:r>
      <w:bookmarkEnd w:id="23"/>
    </w:p>
    <w:p>
      <w:pPr>
        <w:pStyle w:val="4"/>
        <w:rPr>
          <w:rFonts w:hint="eastAsia"/>
          <w:lang w:val="en-US" w:eastAsia="zh-CN"/>
        </w:rPr>
      </w:pPr>
      <w:bookmarkStart w:id="24" w:name="_Toc16283"/>
      <w:r>
        <w:rPr>
          <w:rFonts w:hint="eastAsia"/>
          <w:lang w:val="en-US" w:eastAsia="zh-CN"/>
        </w:rPr>
        <w:t>4.1患者列表</w:t>
      </w:r>
      <w:bookmarkEnd w:id="24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4679315"/>
                  <wp:effectExtent l="0" t="0" r="508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679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登录成功</w:t>
            </w:r>
          </w:p>
          <w:p>
            <w:pPr>
              <w:numPr>
                <w:ilvl w:val="0"/>
                <w:numId w:val="1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此帐号有预约患者频道权限</w:t>
            </w:r>
          </w:p>
          <w:p>
            <w:pPr>
              <w:numPr>
                <w:ilvl w:val="0"/>
                <w:numId w:val="1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当前帐号只能看到预约到本院的患者记录，医生间的患者互相可见。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6"/>
              </w:numPr>
              <w:ind w:left="420" w:leftChars="0" w:hanging="42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选中状态: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1171575" cy="51435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561590" cy="266700"/>
                  <wp:effectExtent l="0" t="0" r="1016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9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71135" cy="358775"/>
                  <wp:effectExtent l="0" t="0" r="5715" b="317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5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1、筛选条件区：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426085"/>
                  <wp:effectExtent l="0" t="0" r="5080" b="1206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2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8522" w:type="dxa"/>
          </w:tcPr>
          <w:p>
            <w:pPr>
              <w:numPr>
                <w:ilvl w:val="0"/>
                <w:numId w:val="1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患者、手机、预约医生：均为录入框，可搜索录入的文字内容不限。</w:t>
            </w:r>
          </w:p>
          <w:p>
            <w:pPr>
              <w:numPr>
                <w:ilvl w:val="0"/>
                <w:numId w:val="1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患者来源：全部、天使导医（其它由医生录入的来源不做过滤）</w:t>
            </w:r>
          </w:p>
          <w:p>
            <w:pPr>
              <w:numPr>
                <w:ilvl w:val="0"/>
                <w:numId w:val="1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预约状态：全部、预约成功、代约成功、代约取消。</w:t>
            </w:r>
          </w:p>
          <w:p>
            <w:pPr>
              <w:numPr>
                <w:ilvl w:val="0"/>
                <w:numId w:val="1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就诊状态：全部、待诊中、未到诊、结诊。</w:t>
            </w:r>
          </w:p>
          <w:p>
            <w:pPr>
              <w:numPr>
                <w:ilvl w:val="0"/>
                <w:numId w:val="1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就诊时间：日期形式，筛选预约就诊时间（到天为最小单位），当选中前一个时间点时，后一个时间点必须等于或大于前一个时间点。反之亦然。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8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数据列表区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1064895"/>
                  <wp:effectExtent l="0" t="0" r="7620" b="1905"/>
                  <wp:docPr id="2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064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ID序号：系统自增序号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患者姓名/患者手机/性别/年龄：来源为代约或自约的录入姓名/手机/姓别/年龄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预约医生：来源为代约或预约时的医生名，无则空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预约科室：来源为代约或预约时的科室名，无则空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是否专家：指预约医生时，此医生是否为专家医生。由系统设置=》科室/员式中配置。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预约就诊时间段：指预约时，此科室或医生的排班时间段。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预约状态：预约成功（代约成功），预约取消（代约取消）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门诊状态：待诊中与未到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A待诊中：预约成功后即为待诊中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B未到：超过预约的当天未被收费，即为未到。未到状态仍可发起收费。</w:t>
            </w:r>
          </w:p>
          <w:p>
            <w:pPr>
              <w:numPr>
                <w:ilvl w:val="0"/>
                <w:numId w:val="1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患者来源：由代约或预约来源划为天使导医，其它未知来源为空。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搜索：以某些条件进行组合搜索，结果以ID序号倒序排列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新增：跳新增页面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刷新：刷新当前页面及接口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收费：跳收费页面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面包屑：只做显示不做跳转链接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一页最多显示10条，无数据时需显示无数据页。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排序：以预约时间的正序为排序。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25" w:name="_Toc32623"/>
      <w:r>
        <w:rPr>
          <w:rFonts w:hint="eastAsia"/>
          <w:lang w:val="en-US" w:eastAsia="zh-CN"/>
        </w:rPr>
        <w:t>4.2收费</w:t>
      </w:r>
      <w:bookmarkEnd w:id="25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57015" cy="5685790"/>
                  <wp:effectExtent l="0" t="0" r="635" b="10160"/>
                  <wp:docPr id="3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15" cy="5685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由患者的预约记录进入，已收费的记录不在其内。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返回或取消：如果用户有录入新内容，反回或取消时弹。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2752090" cy="1733550"/>
                  <wp:effectExtent l="0" t="0" r="1016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9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如果用户未录入新内容，反回或取消时，直接返回或关闭当前页面。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确认：保存当前录入结果成功后，提示弹框后！返回患者列表页。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2247900" cy="14382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数据格式出错：在当前页面显示必填项提示标签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962025" cy="6000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1、页头表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473710"/>
                  <wp:effectExtent l="0" t="0" r="5080" b="2540"/>
                  <wp:docPr id="3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7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只把数据带过来显示即可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2、内容表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015740" cy="2351405"/>
                  <wp:effectExtent l="0" t="0" r="3810" b="10795"/>
                  <wp:docPr id="3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740" cy="2351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诊疗费：范围大于等于0，小于等100000的两位小数。如100000.00或999其它录入均非法。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药费：同诊疗费规则 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接诊医生：默认选中为预约医生，可下拉自行选取其它医生。如果预约到科室，下拉列表中只显示科室的医生列表。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备注：不限字数。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color w:val="FF0000"/>
                <w:lang w:val="en-US" w:eastAsia="zh-CN"/>
              </w:rPr>
              <w:t>*：代表必填项。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6" w:name="_Toc11292"/>
      <w:r>
        <w:rPr>
          <w:rFonts w:hint="eastAsia"/>
          <w:lang w:val="en-US" w:eastAsia="zh-CN"/>
        </w:rPr>
        <w:t>4.3新增</w:t>
      </w:r>
      <w:bookmarkEnd w:id="26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3778885"/>
                  <wp:effectExtent l="0" t="0" r="3175" b="12065"/>
                  <wp:docPr id="13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778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前置条件:已登录，频道权限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交互说明：同收费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8522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患者姓名：VARCHAR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患者手机：11位数字且必以1开头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患者性别：单选，默认为男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患者年龄：0-99数字不可为负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患者来源：varchar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诊疗费：范围大于0，小于100000的两位小数。如100000.00或999其它录入均非法。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药费：同诊疗费规则 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科室：当前系统设置中已配置的科室。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接诊医生：默认为当前登录帐号的医生姓名，可自行拉选取其它人员。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备注：不限字数，varchar</w:t>
            </w: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*：代表必填项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bookmarkStart w:id="27" w:name="_Toc13130"/>
      <w:r>
        <w:rPr>
          <w:rFonts w:hint="eastAsia"/>
          <w:lang w:val="en-US" w:eastAsia="zh-CN"/>
        </w:rPr>
        <w:t>患者管理</w:t>
      </w:r>
      <w:bookmarkEnd w:id="27"/>
    </w:p>
    <w:p>
      <w:pPr>
        <w:pStyle w:val="4"/>
        <w:rPr>
          <w:rFonts w:hint="eastAsia"/>
          <w:lang w:val="en-US" w:eastAsia="zh-CN"/>
        </w:rPr>
      </w:pPr>
      <w:bookmarkStart w:id="28" w:name="_Toc16655"/>
      <w:r>
        <w:rPr>
          <w:rFonts w:hint="eastAsia"/>
          <w:lang w:val="en-US" w:eastAsia="zh-CN"/>
        </w:rPr>
        <w:t>5.1患者档案</w:t>
      </w:r>
      <w:bookmarkEnd w:id="28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4408170"/>
                  <wp:effectExtent l="0" t="0" r="5715" b="11430"/>
                  <wp:docPr id="34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40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当前帐号只能看到预约到本院的患者记录，医生间的患者互相可见。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095375" cy="952500"/>
                  <wp:effectExtent l="0" t="0" r="9525" b="0"/>
                  <wp:docPr id="35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47925" cy="304800"/>
                  <wp:effectExtent l="0" t="0" r="9525" b="0"/>
                  <wp:docPr id="3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1552575"/>
                  <wp:effectExtent l="0" t="0" r="7620" b="9525"/>
                  <wp:docPr id="36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2悬浮展开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19200" cy="952500"/>
                  <wp:effectExtent l="0" t="0" r="0" b="0"/>
                  <wp:docPr id="3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1、筛选条件区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319405"/>
                  <wp:effectExtent l="0" t="0" r="3175" b="4445"/>
                  <wp:docPr id="4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19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患者：患者姓名，不限输入内容。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手机：患者预约时录入的手机号，不限输入内容。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2、数据列表区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 序号：系统自增ID，默认按ID倒序排列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患者姓名/手机/性别/年龄：取代约或预约时的输入的患者姓名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上次结诊时间：即最后一次预约本院的时间段。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累计消费：此用户累计在本院的累计消费的总值。如1999.77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查看评价：此用户历史上对本院的评价数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查看病历：此用户历史上在本院的病历数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查看评价：跳转到查看评价页，此页只显示此用户的点评列表。无记录者不可跳转。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查看病历：跳转到查看病历页，此页只显示此用户的病历列表。无记录者不可跳转。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姓名/手机搜索：略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面包屑：只显示不加链接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列表页，最多显示10条。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29" w:name="_Toc3333"/>
      <w:r>
        <w:rPr>
          <w:rFonts w:hint="eastAsia"/>
          <w:lang w:val="en-US" w:eastAsia="zh-CN"/>
        </w:rPr>
        <w:t>5.2查看病历</w:t>
      </w:r>
      <w:bookmarkEnd w:id="29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4399915"/>
                  <wp:effectExtent l="0" t="0" r="3810" b="635"/>
                  <wp:docPr id="41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399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当前用户有过历史记录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1、点击展开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587375"/>
                  <wp:effectExtent l="0" t="0" r="3175" b="3175"/>
                  <wp:docPr id="4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587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2、点击收缩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7960" cy="2778125"/>
                  <wp:effectExtent l="0" t="0" r="8890" b="3175"/>
                  <wp:docPr id="4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77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只显示各年份在当前医院有记录的年份。无记录的年份不做显示。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以年份的倒序排列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一页最多显示10条有记录的年份记录。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在当前医院无记录的用户，无链接进入此页面（此页面不会有无数据结果页）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0" w:name="_Toc27587"/>
      <w:r>
        <w:rPr>
          <w:rFonts w:hint="eastAsia"/>
          <w:lang w:val="en-US" w:eastAsia="zh-CN"/>
        </w:rPr>
        <w:t>5.3患者评价</w:t>
      </w:r>
      <w:bookmarkEnd w:id="30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3033395"/>
                  <wp:effectExtent l="0" t="0" r="12065" b="14605"/>
                  <wp:docPr id="4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03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当前帐号只能看到预约到本院的患者记录，医生间的患者互相可见。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876300" cy="666750"/>
                  <wp:effectExtent l="0" t="0" r="0" b="0"/>
                  <wp:docPr id="4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971675" cy="276225"/>
                  <wp:effectExtent l="0" t="0" r="9525" b="9525"/>
                  <wp:docPr id="4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870585"/>
                  <wp:effectExtent l="0" t="0" r="10160" b="5715"/>
                  <wp:docPr id="46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870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2、悬浮状态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1659255"/>
                  <wp:effectExtent l="0" t="0" r="7620" b="17145"/>
                  <wp:docPr id="50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659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1、筛选条件区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865" cy="245745"/>
                  <wp:effectExtent l="0" t="0" r="6985" b="1905"/>
                  <wp:docPr id="49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5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昵称：取自微信评价用户的昵称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评价医生：取自预约的医生姓名（快照），取自自增时的关联医生姓名（快照）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2、数据列表区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ID序号：系统自增序号，默认为按其倒序排列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昵称：取自微信评价用户的昵称（快照）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评价医院：为系统关联的预约医院，用户不可选。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评价医生：取自预约的医生姓名（快照），取自自增时的关联医生姓名（快照）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评价时间：取自微信用户评价的系统提交时间（时间戳格式）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医院/医生评分：5星=》5分以此类推。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内容标签：取自微信用户评价时选用的标签内容。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评价内容：略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回复内容：未回复前此项应为空。回复后方有内容且只能回复一次。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昵称/手机搜索：略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刷新：略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查看档案：跳转到病历档案页，只看当前患者的列表。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回复/已回复：当前页面弹出回复弹框。已回复过的记录不可点击。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面包屑：可看不可点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一页最多显示10条记录。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1" w:name="_Toc24669"/>
      <w:r>
        <w:rPr>
          <w:rFonts w:hint="eastAsia"/>
          <w:lang w:val="en-US" w:eastAsia="zh-CN"/>
        </w:rPr>
        <w:t>5.4回复</w:t>
      </w:r>
      <w:bookmarkEnd w:id="31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3552190"/>
                  <wp:effectExtent l="0" t="0" r="3175" b="10160"/>
                  <wp:docPr id="51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52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用户有评价且未回复过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320800"/>
                  <wp:effectExtent l="0" t="0" r="8890" b="12700"/>
                  <wp:docPr id="52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32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选中后焦点在输入框中，去掉提示文字。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665480"/>
                  <wp:effectExtent l="0" t="0" r="3175" b="1270"/>
                  <wp:docPr id="53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66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73040" cy="411480"/>
                  <wp:effectExtent l="0" t="0" r="3810" b="7620"/>
                  <wp:docPr id="54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11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点击后关闭当前窗口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页头文字：需根据回复的是哪个患者变化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247900" cy="514350"/>
                  <wp:effectExtent l="0" t="0" r="0" b="0"/>
                  <wp:docPr id="55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患者的评价：略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回复的内容 ：提示显示200字可录入，实际为VARCHAR不限字数。非必填。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确定：提交当前回复内容，成功后，显示患者评价的列表。</w:t>
            </w:r>
          </w:p>
          <w:p>
            <w:pPr>
              <w:numPr>
                <w:ilvl w:val="0"/>
                <w:numId w:val="23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取消：如未录入内容，直接关闭弹框。如果有内容录入则提示确认弹框。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819275" cy="1181100"/>
                  <wp:effectExtent l="0" t="0" r="9525" b="0"/>
                  <wp:docPr id="56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24"/>
        </w:numPr>
        <w:rPr>
          <w:rFonts w:hint="eastAsia"/>
          <w:lang w:val="en-US" w:eastAsia="zh-CN"/>
        </w:rPr>
      </w:pPr>
      <w:bookmarkStart w:id="32" w:name="_Toc1537"/>
      <w:r>
        <w:rPr>
          <w:rFonts w:hint="eastAsia"/>
          <w:lang w:val="en-US" w:eastAsia="zh-CN"/>
        </w:rPr>
        <w:t>财务管理</w:t>
      </w:r>
      <w:bookmarkEnd w:id="32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749425"/>
                  <wp:effectExtent l="0" t="0" r="10160" b="3175"/>
                  <wp:docPr id="20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49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2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3818890" cy="552450"/>
                  <wp:effectExtent l="0" t="0" r="10160" b="0"/>
                  <wp:docPr id="5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89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706120"/>
                  <wp:effectExtent l="0" t="0" r="5080" b="17780"/>
                  <wp:docPr id="59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70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171190" cy="485775"/>
                  <wp:effectExtent l="0" t="0" r="10160" b="9525"/>
                  <wp:docPr id="60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1、页头统计：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076065" cy="733425"/>
                  <wp:effectExtent l="0" t="0" r="635" b="952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06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5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账户余额=应付+应收+总共充值+接洽费</w:t>
            </w:r>
          </w:p>
          <w:p>
            <w:pPr>
              <w:numPr>
                <w:ilvl w:val="0"/>
                <w:numId w:val="25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应收：如果此医院为代理商则取自代理商的收入，非代理商则无应收额。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筛选功能区：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患者姓名：不限录入的字符数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就诊时间：日期形式，筛选预约就诊时间（到天为最小单位），当选中前一个时间点时，后一个时间点必须等于或大于前一个时间点。反之亦然。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代约人姓名 ：不限录入的字符数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付费类型：全部，应付，自增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代约/预约：全部，代约，预约，自增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内容：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8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ID序号：系统自增ID号，默认为倒序排列。</w:t>
            </w:r>
          </w:p>
          <w:p>
            <w:pPr>
              <w:numPr>
                <w:ilvl w:val="0"/>
                <w:numId w:val="28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流水号：提订单编号（非必须）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订单日期：取收费的提交时间戳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患者姓名/费用类型：略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消费总金额：指录入的此次的药费额与诊疗费额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提成比例（应付）：指导医后台当时设置的医院与导医的分成比例。（快照）</w:t>
            </w:r>
          </w:p>
          <w:p>
            <w:pPr>
              <w:numPr>
                <w:ilvl w:val="0"/>
                <w:numId w:val="2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提成比例（应收）：指导医后台当时设置的医院共享用户的分成比例。（快照）</w:t>
            </w:r>
          </w:p>
          <w:p>
            <w:pPr>
              <w:numPr>
                <w:ilvl w:val="0"/>
                <w:numId w:val="28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提成金额：提成金额=消费总额*提成比例（应收为正，应付为负）</w:t>
            </w:r>
          </w:p>
          <w:p>
            <w:pPr>
              <w:numPr>
                <w:ilvl w:val="0"/>
                <w:numId w:val="28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患者来源：医院自增的记录自己DIY患者来源，其余部分均为天使导医。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搜索：略</w:t>
            </w:r>
          </w:p>
          <w:p>
            <w:pPr>
              <w:numPr>
                <w:ilvl w:val="0"/>
                <w:numId w:val="29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刷新：略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2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其它：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面包屑：只显示，不做链接</w:t>
            </w:r>
          </w:p>
          <w:p>
            <w:pPr>
              <w:numPr>
                <w:ilvl w:val="0"/>
                <w:numId w:val="3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一页最多显示10条记录。</w:t>
            </w:r>
          </w:p>
        </w:tc>
      </w:tr>
    </w:tbl>
    <w:p>
      <w:pPr>
        <w:pStyle w:val="3"/>
        <w:numPr>
          <w:ilvl w:val="0"/>
          <w:numId w:val="31"/>
        </w:numPr>
        <w:rPr>
          <w:rFonts w:hint="eastAsia"/>
          <w:lang w:val="en-US" w:eastAsia="zh-CN"/>
        </w:rPr>
      </w:pPr>
      <w:bookmarkStart w:id="33" w:name="_Toc10478"/>
      <w:r>
        <w:rPr>
          <w:rFonts w:hint="eastAsia"/>
          <w:lang w:val="en-US" w:eastAsia="zh-CN"/>
        </w:rPr>
        <w:t>系统设置</w:t>
      </w:r>
      <w:bookmarkEnd w:id="33"/>
    </w:p>
    <w:p>
      <w:pPr>
        <w:pStyle w:val="4"/>
        <w:rPr>
          <w:rFonts w:hint="eastAsia"/>
          <w:lang w:val="en-US" w:eastAsia="zh-CN"/>
        </w:rPr>
      </w:pPr>
      <w:bookmarkStart w:id="34" w:name="_Toc27144"/>
      <w:r>
        <w:rPr>
          <w:rFonts w:hint="eastAsia"/>
          <w:lang w:val="en-US" w:eastAsia="zh-CN"/>
        </w:rPr>
        <w:t>7.1医院简介</w:t>
      </w:r>
      <w:bookmarkEnd w:id="34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26205" cy="5659755"/>
                  <wp:effectExtent l="0" t="0" r="17145" b="17145"/>
                  <wp:docPr id="62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05" cy="5659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152525" cy="1819275"/>
                  <wp:effectExtent l="0" t="0" r="9525" b="9525"/>
                  <wp:docPr id="9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2、悬浮状态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1219200" cy="1543050"/>
                  <wp:effectExtent l="0" t="0" r="0" b="0"/>
                  <wp:docPr id="9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头图：头图固定写死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271770" cy="1615440"/>
                  <wp:effectExtent l="0" t="0" r="5080" b="3810"/>
                  <wp:docPr id="67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61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医院简介/联系我们：均由用户自增。初次进入时只有标题，但无内容。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医院照片：目前为最多三张，有张显示几张，由用户自增。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编辑/新增：在当前页面打开编辑/新增弹框。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7.2编辑医院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5473065"/>
                  <wp:effectExtent l="0" t="0" r="5080" b="13335"/>
                  <wp:docPr id="68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473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35685" cy="1301115"/>
                  <wp:effectExtent l="0" t="0" r="12065" b="13335"/>
                  <wp:docPr id="69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685" cy="1301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806950" cy="1335405"/>
                  <wp:effectExtent l="0" t="0" r="12700" b="17145"/>
                  <wp:docPr id="70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950" cy="1335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LOGO：本地打开查找图片，本地上传图片后，启用裁切功能。长宽比为1：1，尺寸见UI图。默认进入时无图（系统默认图片代替）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医院照片：本地打开查找图片，本地上传图片后，启用裁切功能。长宽比为4：3，尺寸见UI图。默认进入时无图（系统默认图片代替）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2、内容：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企业名称：由天使导医后台创建，用户不可修改。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省市区：三级联动，默认均为空。需用户下拉选择，且只可由省=&gt;市=&gt;区顺序选择。否则市/区无法下拉。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详细地址：varchar类型 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公交线路：varchar类型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联系电话：正整数类型，由区号（4位）+8位数字（最多）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企业简介：VARCHAR类型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*：为必填项。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上传/删除照片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确定：保存本次修改/新增内容。关闭弹框，更新当前页面。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85415" cy="1781175"/>
                  <wp:effectExtent l="0" t="0" r="635" b="9525"/>
                  <wp:docPr id="71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15" cy="178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685415" cy="1781175"/>
                  <wp:effectExtent l="0" t="0" r="635" b="9525"/>
                  <wp:docPr id="18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15" cy="178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取消：如未修改内容，则关闭当前弹框，更亲当前页面。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如有修改内容，则确认框让用户选择。再次确认后，关闭弹框更新页面。取消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则直接关闭弹框。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09800" cy="1409700"/>
                  <wp:effectExtent l="0" t="0" r="0" b="0"/>
                  <wp:docPr id="72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40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5" w:name="_Toc14538"/>
      <w:r>
        <w:rPr>
          <w:rFonts w:hint="eastAsia"/>
          <w:lang w:val="en-US" w:eastAsia="zh-CN"/>
        </w:rPr>
        <w:t>7.2科室/医生/员工</w:t>
      </w:r>
      <w:bookmarkEnd w:id="35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4416425"/>
                  <wp:effectExtent l="0" t="0" r="3810" b="3175"/>
                  <wp:docPr id="12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41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登录 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95375" cy="1866900"/>
                  <wp:effectExtent l="0" t="0" r="9525" b="0"/>
                  <wp:docPr id="93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62175" cy="476250"/>
                  <wp:effectExtent l="0" t="0" r="9525" b="0"/>
                  <wp:docPr id="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每选中一个科室会对应出理一个医生管理，默认选中预约到科室。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2、悬浮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133475" cy="1362075"/>
                  <wp:effectExtent l="0" t="0" r="9525" b="9525"/>
                  <wp:docPr id="94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640205" cy="2285365"/>
                  <wp:effectExtent l="0" t="0" r="17145" b="635"/>
                  <wp:docPr id="13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205" cy="2285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新增与删除：均为跟随科室的长度而浮动，长过一屏时科室应有下拉条。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1、科室管理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科室序号：自增的系统ID号，默认小由到大排。默认选中序号1科室。系统会预灌入统一的科室数据。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科室名称：由用户自定义文字VARCHAR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对外显示此科室：主要是控制当前科室是否在APP端/微信端批露给业务员/患者看到。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新增科室时默认勾选此项。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018790" cy="1581150"/>
                  <wp:effectExtent l="0" t="0" r="10160" b="0"/>
                  <wp:docPr id="136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0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2、预约控制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预约控制：控制APP及微信端的代约与预约的最小颗粒度。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可以统一预约到科室，也可统一预约到医生，也可同一医院存在预约到科室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及预约到医生的情况。默认均为预约到科室。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每个科室都对应有一个预约管理（默认选中预约到科室）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3、医生/员工管理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预约医生：当预约控制设置为预约到医生时，此项控制APP代约或微信预约时显示的可预约的医生。当预约控制设置为预约到科室时，此项勾选不起作用。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6890" cy="1300480"/>
                  <wp:effectExtent l="0" t="0" r="16510" b="13970"/>
                  <wp:docPr id="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" cy="1300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ID序号：系统自增ID，默认按倒序排列。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头像：为用户自增，列表显示缩略图。尺寸见UI设计。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姓名/性别/电话/在职状态/是否专家：为用户自增。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科室：为用户自增时，下拉选取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角色：为用户自增时，下拉选取（由权限管理中创建）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科室新增：varchar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18790" cy="1581150"/>
                  <wp:effectExtent l="0" t="0" r="10160" b="0"/>
                  <wp:docPr id="173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0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科室删除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18790" cy="1581150"/>
                  <wp:effectExtent l="0" t="0" r="10160" b="0"/>
                  <wp:docPr id="1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0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新增员工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200400" cy="3369310"/>
                  <wp:effectExtent l="0" t="0" r="0" b="2540"/>
                  <wp:docPr id="1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369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新增医生/员工:当前窗口弹框。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登录名：用自增varchar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密码：至少6位的字符。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员工姓名：最多10位汉字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性别：男/女，默认选中男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专家：默认勾选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在职状态：在职/离职，默认在职。以应控制此帐号是否能登录本系统。离职状态不可登录。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生日：打开日历表，默认为空。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角色/岗位：下拉选取，默认为空。选取时必须按照，科室=》角色=》岗位顺序来选取，否则不可下拉。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科室：默认为空，点击后新弹出弹框（改原来单选，为多选），如果只选择一个科室。则带回此科室名称。如果选中多个科室则显示“多科室”。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color w:val="FF0000"/>
                <w:lang w:val="en-US" w:eastAsia="zh-CN"/>
              </w:rPr>
            </w:pPr>
            <w:r>
              <w:drawing>
                <wp:inline distT="0" distB="0" distL="114300" distR="114300">
                  <wp:extent cx="5161915" cy="1847850"/>
                  <wp:effectExtent l="0" t="0" r="635" b="0"/>
                  <wp:docPr id="174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915" cy="1847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手机：11位数字，且以1开头。默认为空。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简介：varchar，默认为空。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专业特长：varchar，默认为空。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头像：默认无头像（用系统头像代替），尺寸与比例见UI设计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上传头像：打开本地文档，照片上传后使用裁切。成功后保存。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*： 为必填项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确认提示时需验证，手机是否已存在。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编辑医生/员工：除登录名外，其它部分均可修改或再次上传。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19425" cy="3197860"/>
                  <wp:effectExtent l="0" t="0" r="9525" b="2540"/>
                  <wp:docPr id="3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3197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删除医生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067560" cy="1318895"/>
                  <wp:effectExtent l="0" t="0" r="8890" b="14605"/>
                  <wp:docPr id="48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560" cy="1318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修改密码：至少6位的字符。（不验证是否同上一次一样），员工姓名只作显示。新密码与确认密码。在提交时需验证合法性与一致性与空。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264410" cy="1938020"/>
                  <wp:effectExtent l="0" t="0" r="2540" b="5080"/>
                  <wp:docPr id="6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410" cy="1938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962025" cy="914400"/>
                  <wp:effectExtent l="0" t="0" r="9525" b="0"/>
                  <wp:docPr id="6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面包屑：只显示无链接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一页展示的科室数量与医生数量自适应，全部下拉显示，不作分页。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6" w:name="_Toc10054"/>
      <w:r>
        <w:rPr>
          <w:rFonts w:hint="eastAsia"/>
          <w:lang w:val="en-US" w:eastAsia="zh-CN"/>
        </w:rPr>
        <w:t>7.3权限设置</w:t>
      </w:r>
      <w:bookmarkEnd w:id="36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95190" cy="4118610"/>
                  <wp:effectExtent l="0" t="0" r="10160" b="15240"/>
                  <wp:docPr id="6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190" cy="411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352550" cy="1828800"/>
                  <wp:effectExtent l="0" t="0" r="0" b="0"/>
                  <wp:docPr id="9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24785" cy="1948815"/>
                  <wp:effectExtent l="0" t="0" r="18415" b="13335"/>
                  <wp:docPr id="7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785" cy="194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809625" cy="1609725"/>
                  <wp:effectExtent l="0" t="0" r="9525" b="9525"/>
                  <wp:docPr id="7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609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可见频道选中的交互说明：选中/取消一级频道自动选取其下子频道(代表全选/全不选)。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只要子频道中有一项为选中状态，一级频道状态仍为选中。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186555" cy="1518285"/>
                  <wp:effectExtent l="0" t="0" r="4445" b="5715"/>
                  <wp:docPr id="8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555" cy="151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2、悬浮状态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42975" cy="1762125"/>
                  <wp:effectExtent l="0" t="0" r="9525" b="9525"/>
                  <wp:docPr id="9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1762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角色管理：由用户自增。默认预灌入两种角色管理类/医生类（单选项），默认选中管理类。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岗位管理：由用户在选定角色后自增。默认预灌入有岗们数据（单选项），默认选中第一条。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可见频道：由系统各频道/子频道组成（多选项），默认的选中状态见下图。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44345" cy="2127885"/>
                  <wp:effectExtent l="0" t="0" r="8255" b="5715"/>
                  <wp:docPr id="8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345" cy="2127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新增：用户自定义VARCHAR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529330" cy="1151890"/>
                  <wp:effectExtent l="0" t="0" r="13970" b="10160"/>
                  <wp:docPr id="8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51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709420" cy="1149985"/>
                  <wp:effectExtent l="0" t="0" r="5080" b="12065"/>
                  <wp:docPr id="86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20" cy="1149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编辑：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533140" cy="1148715"/>
                  <wp:effectExtent l="0" t="0" r="10160" b="13335"/>
                  <wp:docPr id="8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148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709420" cy="1144270"/>
                  <wp:effectExtent l="0" t="0" r="5080" b="17780"/>
                  <wp:docPr id="85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20" cy="1144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911350" cy="1219200"/>
                  <wp:effectExtent l="0" t="0" r="12700" b="0"/>
                  <wp:docPr id="84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7" w:name="_Toc22717"/>
      <w:r>
        <w:rPr>
          <w:rFonts w:hint="eastAsia"/>
          <w:lang w:val="en-US" w:eastAsia="zh-CN"/>
        </w:rPr>
        <w:t>7.4排班设置</w:t>
      </w:r>
      <w:bookmarkEnd w:id="37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4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89095" cy="2572385"/>
                  <wp:effectExtent l="0" t="0" r="1905" b="18415"/>
                  <wp:docPr id="8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95" cy="2572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04240" cy="1287780"/>
                  <wp:effectExtent l="0" t="0" r="10160" b="7620"/>
                  <wp:docPr id="8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240" cy="128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2、悬浮状态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91540" cy="1220470"/>
                  <wp:effectExtent l="0" t="0" r="3810" b="17780"/>
                  <wp:docPr id="9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" cy="1220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3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内容：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序号：自增ID，由小到大排序（此序必须与排班时段的由小到大的顺序一致）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起始时间段：以天为单位，由小时（00-23）与分钟（00-59）构成，可以下拉选取。不同的时间段之间不可重复。否则数据不合法。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小时数：由系统根据每条排班的时间段计算出时长。格式：1小时20分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新增：在当前页面最下方新增一条记录。默认的起始时间均为00：00-00：00。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保存：如果当前保存的记录中有“小时数”为0的记录，后台实际不存储。保存后，重新排序记录。按时段的由小到大排列。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删除：只删除当前对应的一条记录。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11350" cy="1219200"/>
                  <wp:effectExtent l="0" t="0" r="12700" b="0"/>
                  <wp:docPr id="98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面包屑：只显示不链接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排序：按照时间段的由小到大的顺序排列。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8" w:name="_Toc26118"/>
      <w:r>
        <w:rPr>
          <w:rFonts w:hint="eastAsia"/>
          <w:lang w:val="en-US" w:eastAsia="zh-CN"/>
        </w:rPr>
        <w:t>7.5排班管理</w:t>
      </w:r>
      <w:bookmarkEnd w:id="38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3973195"/>
                  <wp:effectExtent l="0" t="0" r="5080" b="8255"/>
                  <wp:docPr id="9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97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8595" cy="3956050"/>
                  <wp:effectExtent l="0" t="0" r="8255" b="6350"/>
                  <wp:docPr id="10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56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318770"/>
                  <wp:effectExtent l="0" t="0" r="10795" b="5080"/>
                  <wp:docPr id="10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18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762125" cy="781050"/>
                  <wp:effectExtent l="0" t="0" r="9525" b="0"/>
                  <wp:docPr id="10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762125" cy="977265"/>
                  <wp:effectExtent l="0" t="0" r="9525" b="13335"/>
                  <wp:docPr id="10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977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38275" cy="400050"/>
                  <wp:effectExtent l="0" t="0" r="9525" b="0"/>
                  <wp:docPr id="10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1、已置设科室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科室：取自科室/医生管理界面里配置内容。（预约到科室）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医生：取自科室/医生管理界面里配置内容。（预约到医生）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2、历史模版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模版由用户自增自定义，模版的总数量不限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3、排班日历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66950" cy="314325"/>
                  <wp:effectExtent l="0" t="0" r="0" b="9525"/>
                  <wp:docPr id="114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左翻上个朋，右翻下个月，当前月份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可接诊数：已排班设置中的诊位数的总和。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实接诊数：实际维护收费了多少个诊位人数。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未排班：当日未编辑过的排班诊位。均为未排班。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批量修改排班：批量修改除今天及以前的所有已设置过的排班日期。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609340" cy="2837815"/>
                  <wp:effectExtent l="0" t="0" r="10160" b="635"/>
                  <wp:docPr id="115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340" cy="283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5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666750" cy="200025"/>
                  <wp:effectExtent l="0" t="0" r="0" b="9525"/>
                  <wp:docPr id="116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取自当前编辑的日期，如果为批量修改则显示为例2017-02-13 - 2017-02-22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统一分配接诊数：将诊位数统一分配给已勾中的时段。</w:t>
            </w:r>
            <w:r>
              <w:rPr>
                <w:rFonts w:hint="eastAsia"/>
                <w:color w:val="FF0000"/>
                <w:lang w:val="en-US" w:eastAsia="zh-CN"/>
              </w:rPr>
              <w:t>统一分配接诊数默均为1，时段内的接诊数取自上次修改的数量。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批量新增排班：批量新增今天及本月内有效日期内的，所有未排班的日期。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609340" cy="2837815"/>
                  <wp:effectExtent l="0" t="0" r="10160" b="635"/>
                  <wp:docPr id="11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340" cy="283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666750" cy="200025"/>
                  <wp:effectExtent l="0" t="0" r="0" b="9525"/>
                  <wp:docPr id="118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取自当前编辑的日期，如果为批量修改则显示为例2017-02-13 - 2017-02-22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统一分配接诊数：将诊位数统一分配给已勾中的时段。</w:t>
            </w:r>
            <w:r>
              <w:rPr>
                <w:rFonts w:hint="eastAsia"/>
                <w:color w:val="FF0000"/>
                <w:lang w:val="en-US" w:eastAsia="zh-CN"/>
              </w:rPr>
              <w:t>新增所有诊位默均为1。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3047365" cy="371475"/>
                  <wp:effectExtent l="0" t="0" r="635" b="9525"/>
                  <wp:docPr id="125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36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取自排班设置好的时间段，此处用户不可修改。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新增模版：只可修改接诊数，保存后成为模版。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3765550" cy="3592195"/>
                  <wp:effectExtent l="0" t="0" r="6350" b="8255"/>
                  <wp:docPr id="119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50" cy="3592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统一分配接诊数：将诊位数统一分配给已勾中的时段。</w:t>
            </w:r>
            <w:r>
              <w:rPr>
                <w:rFonts w:hint="eastAsia"/>
                <w:color w:val="FF0000"/>
                <w:lang w:val="en-US" w:eastAsia="zh-CN"/>
              </w:rPr>
              <w:t>接诊数认均为1，用户可修改。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color w:val="FF0000"/>
                <w:lang w:val="en-US" w:eastAsia="zh-CN"/>
              </w:rPr>
            </w:pPr>
            <w:r>
              <w:drawing>
                <wp:inline distT="0" distB="0" distL="114300" distR="114300">
                  <wp:extent cx="3047365" cy="371475"/>
                  <wp:effectExtent l="0" t="0" r="635" b="9525"/>
                  <wp:docPr id="127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36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取自排班设置好的时间段，此处用户不可修改。</w:t>
            </w:r>
          </w:p>
          <w:p>
            <w:pPr>
              <w:numPr>
                <w:ilvl w:val="0"/>
                <w:numId w:val="0"/>
              </w:numPr>
              <w:ind w:leftChars="0"/>
            </w:pP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模版名：VARCHAR,新建模版保存时，默认给定名称均为模版1，同时允许用户修改名称。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</w:t>
            </w:r>
            <w:r>
              <w:rPr>
                <w:rFonts w:hint="eastAsia"/>
                <w:color w:val="FF0000"/>
                <w:lang w:val="en-US" w:eastAsia="zh-CN"/>
              </w:rPr>
              <w:t>由模版创建：同批量新增规则，用模版中的设置单天的诊位数，批量设置不包括今天的，且本月内的未排班状态的日期。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973195" cy="4556125"/>
                  <wp:effectExtent l="0" t="0" r="8255" b="15875"/>
                  <wp:docPr id="120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195" cy="4556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模版名：由保存或编辑模版时用户创建。VARCHAR。</w:t>
            </w:r>
          </w:p>
          <w:p>
            <w:pPr>
              <w:numPr>
                <w:ilvl w:val="0"/>
                <w:numId w:val="34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切换不的模版，对应显示不的页面接诊量设置。且可修改诊位量。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39" w:name="_Toc20432"/>
      <w:r>
        <w:rPr>
          <w:rFonts w:hint="eastAsia"/>
          <w:lang w:val="en-US" w:eastAsia="zh-CN"/>
        </w:rPr>
        <w:t>8预存数据</w:t>
      </w:r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14703"/>
      <w:r>
        <w:rPr>
          <w:rFonts w:hint="eastAsia"/>
          <w:lang w:val="en-US" w:eastAsia="zh-CN"/>
        </w:rPr>
        <w:t>8.1角色/岗位/可见频道</w:t>
      </w:r>
      <w:bookmarkEnd w:id="40"/>
    </w:p>
    <w:p>
      <w:r>
        <w:drawing>
          <wp:inline distT="0" distB="0" distL="114300" distR="114300">
            <wp:extent cx="2496820" cy="3044190"/>
            <wp:effectExtent l="0" t="0" r="17780" b="381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304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1" w:name="_Toc13259"/>
      <w:r>
        <w:rPr>
          <w:rFonts w:hint="eastAsia"/>
          <w:lang w:val="en-US" w:eastAsia="zh-CN"/>
        </w:rPr>
        <w:t>8.2预存科室数据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妇科、产科、男科、不孕不育、儿科；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内科、肿瘤科、胃病科、肾病科、神经科、血液科、心血管科、内分泌科、呼吸科、消化科、肝病科、精神科、风湿科、整形科、糖尿病科；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外科、骨科、肛肠科、泌尿科、乳腺科、五官科、眼科、耳鼻喉科、口腔科、过敏科、皮肤科、性病科、乙肝、艾滋病、传染科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中医科、心理科、体检中心、急救中心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2" w:name="_Toc23168"/>
      <w:r>
        <w:rPr>
          <w:rFonts w:hint="eastAsia"/>
          <w:lang w:val="en-US" w:eastAsia="zh-CN"/>
        </w:rPr>
        <w:t>天使导医运营管理后台</w:t>
      </w:r>
      <w:bookmarkEnd w:id="42"/>
    </w:p>
    <w:p>
      <w:pPr>
        <w:pStyle w:val="3"/>
        <w:rPr>
          <w:rFonts w:hint="eastAsia"/>
          <w:lang w:val="en-US" w:eastAsia="zh-CN"/>
        </w:rPr>
      </w:pPr>
      <w:bookmarkStart w:id="43" w:name="_Toc12986"/>
      <w:r>
        <w:rPr>
          <w:rFonts w:hint="eastAsia"/>
          <w:lang w:val="en-US" w:eastAsia="zh-CN"/>
        </w:rPr>
        <w:t>9通用页面</w:t>
      </w:r>
      <w:bookmarkEnd w:id="43"/>
    </w:p>
    <w:p>
      <w:pPr>
        <w:pStyle w:val="4"/>
        <w:rPr>
          <w:rFonts w:hint="eastAsia"/>
          <w:lang w:val="en-US" w:eastAsia="zh-CN"/>
        </w:rPr>
      </w:pPr>
      <w:bookmarkStart w:id="44" w:name="_Toc23536"/>
      <w:r>
        <w:rPr>
          <w:rFonts w:hint="eastAsia"/>
          <w:lang w:val="en-US" w:eastAsia="zh-CN"/>
        </w:rPr>
        <w:t>9.1登录页</w:t>
      </w:r>
      <w:bookmarkEnd w:id="44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150870"/>
                  <wp:effectExtent l="0" t="0" r="8255" b="11430"/>
                  <wp:docPr id="6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50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685415" cy="1438275"/>
                  <wp:effectExtent l="0" t="0" r="635" b="9525"/>
                  <wp:docPr id="7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15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前置条件：B/S WEB网址登录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当登录用户名或密码不正确是，无在当前页面弹框消息。登录成功后进入默认首页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85415" cy="1438275"/>
                  <wp:effectExtent l="0" t="0" r="635" b="9525"/>
                  <wp:docPr id="7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15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45" w:name="_Toc17870"/>
      <w:r>
        <w:rPr>
          <w:rFonts w:hint="eastAsia"/>
          <w:lang w:val="en-US" w:eastAsia="zh-CN"/>
        </w:rPr>
        <w:t>9.2退出页</w:t>
      </w:r>
      <w:bookmarkEnd w:id="45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76475" cy="1247775"/>
                  <wp:effectExtent l="0" t="0" r="9525" b="9525"/>
                  <wp:docPr id="10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685415" cy="1438275"/>
                  <wp:effectExtent l="0" t="0" r="635" b="9525"/>
                  <wp:docPr id="10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415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前置条件：已登录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6" w:name="_Toc9762"/>
      <w:r>
        <w:rPr>
          <w:rFonts w:hint="eastAsia"/>
          <w:lang w:val="en-US" w:eastAsia="zh-CN"/>
        </w:rPr>
        <w:t>10医院管理</w:t>
      </w:r>
      <w:bookmarkEnd w:id="46"/>
    </w:p>
    <w:p>
      <w:pPr>
        <w:pStyle w:val="4"/>
        <w:rPr>
          <w:rFonts w:hint="eastAsia"/>
          <w:lang w:val="en-US" w:eastAsia="zh-CN"/>
        </w:rPr>
      </w:pPr>
      <w:bookmarkStart w:id="47" w:name="_Toc14"/>
      <w:r>
        <w:rPr>
          <w:rFonts w:hint="eastAsia"/>
          <w:lang w:val="en-US" w:eastAsia="zh-CN"/>
        </w:rPr>
        <w:t>10.1医院列表</w:t>
      </w:r>
      <w:bookmarkEnd w:id="47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029460"/>
                  <wp:effectExtent l="0" t="0" r="3175" b="889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02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1827530"/>
                  <wp:effectExtent l="0" t="0" r="3810" b="1270"/>
                  <wp:docPr id="2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827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选中效果：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913765"/>
                  <wp:effectExtent l="0" t="0" r="7620" b="635"/>
                  <wp:docPr id="10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913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下拉效果：所在城市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6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医院名称/导医业务员：不限输入字数，默认为空。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所在城市：省/市/区县，必须按照省=》市=》区县顺序下拉，否则无法下拉。默认为空。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开通时间：点击显示日历表，最上维度到天。且开始时间必须&lt;=结束时间。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状态：全部，正常，下架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医院ID：系统自增ID，默认按到序排列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医院名称/医院地址/医院联系人/联系电话：均为用户自增的医院基本信息。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登录域名：为医院帐号登录天使导医营销管理系统的网址。由系统生成。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创建帐号：取创建此医院信息时的创建人帐号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开通时间：取创建此医院信息时的创建时间戳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帐户余额：取此医院当前的帐户余额值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诊疗费佣金比例/接洽费佣金比例/平台分成/业务员分润/二级业务员分润/患者补贴/医院代理商分润比：取当前设置的比例值。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接洽费：取当前设置的费用值。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导医业务员：取当前此医院关联的业务员名称。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状态：取当前医院设置的上线状态：包括正常（上线），下架。主要控制前端WEB和APP中是否展示此医院。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搜索：结合所有的筛选条件，组合筛选出符合条件的结果。按ID倒序排列。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新增：跳转至新增医院页面。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修改：跳转至修改医院页面。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交易记录：跳转至，导医交易记录（只查看本医院的结果）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列页面一页最多显示10条。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面包屑：只显示不链接。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48" w:name="_Toc17282"/>
      <w:r>
        <w:rPr>
          <w:rFonts w:hint="eastAsia"/>
          <w:lang w:val="en-US" w:eastAsia="zh-CN"/>
        </w:rPr>
        <w:t>10.2新增医院</w:t>
      </w:r>
      <w:bookmarkEnd w:id="48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5490845"/>
                  <wp:effectExtent l="0" t="0" r="10160" b="14605"/>
                  <wp:docPr id="17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5490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85490" cy="552450"/>
                  <wp:effectExtent l="0" t="0" r="10160" b="0"/>
                  <wp:docPr id="10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49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1、医院部分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医院名称/详情地址/经纬度/HISS管理员/邮箱：用户自增字段。Varchar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登录域名：由系统自动生成域名或子域名。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管理人手机：限11位数字且以1开头。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月群发次数：正整数。控制医院通过天使导医营销系统，每月可群发的次数。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初始帐号：此帐号即天使导医营销系统的admin帐号，由运营人员创建VARCHAR。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登录密码：由运营人员创建最多6位字符（字母+数字）。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医院预约联系人：由运营人员创建VARCHAR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预约联系人手机：限11位数字且以1开头。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预约联系人邮件：varchar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内部业务员：即天使导医的业务员，由业务员部分选取。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内部业务员手机：邮所选中的业务员后，系统自动取出对应手机号。再由运营人员修改。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内部业务员邮件：同样由选中业务员后由系统自动添加，再由运营人员修改。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药费佣金比例/诊疗费佣金比例：默认为0%，即不分佣。范围0-100%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接洽费：默认为0，即无接洽费。范围0-100000.00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患都补贴/一级/二级/医院分佣比例：由运营人员录入，默认为0%。范围0-100%且四项总值&lt;=100%。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平台佣金比例：由100%减去上述几项，由系统算出。范围（0-100%）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医院开户支行/医院开户行账户名/医院开户行账号：均为用户自增VARCHAR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*</w:t>
            </w:r>
            <w:r>
              <w:rPr>
                <w:rFonts w:hint="eastAsia"/>
                <w:vertAlign w:val="baseline"/>
                <w:lang w:val="en-US" w:eastAsia="zh-CN"/>
              </w:rPr>
              <w:t>：代表必填项。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2、导医业务员部分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2.1筛选区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导医业务员名：不限用户录入字数。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导医业务员手机：不限用户录入字数。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导医业务员名：用户自增VARCHAR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导医业务员手机:限11位数字，且以1开头。为用户自增。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导医业务员邮件：用户自增VARCHAR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其它：默认显示全部业务员不做分页，排序按新增的倒序或业务员ID倒序排列。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在职/离职：在职（默认），离职。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离职：代表当前业务员已不与此医院关联（与线下业务提成相关，线上无逻辑）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2.3操作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搜索：多条件组合查询结果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新增：当前页弹框，录入业务员姓名，手机，邮件。均为必填项。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提交：把对应某条业务员记录添加至关联医院。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保存：保存输入的结果。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pStyle w:val="4"/>
        <w:rPr>
          <w:rFonts w:hint="eastAsia"/>
          <w:lang w:val="en-US" w:eastAsia="zh-CN"/>
        </w:rPr>
      </w:pPr>
      <w:bookmarkStart w:id="49" w:name="_Toc32685"/>
      <w:r>
        <w:rPr>
          <w:rFonts w:hint="eastAsia"/>
          <w:lang w:val="en-US" w:eastAsia="zh-CN"/>
        </w:rPr>
        <w:t>10.3编辑医院</w:t>
      </w:r>
      <w:bookmarkEnd w:id="49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5554980"/>
                  <wp:effectExtent l="0" t="0" r="6985" b="7620"/>
                  <wp:docPr id="10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554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1、医院部分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限子域名不可修改外，其余项目均可修改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2、业务员部分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同新增医院部分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50" w:name="_Toc2313"/>
      <w:r>
        <w:rPr>
          <w:rFonts w:hint="eastAsia"/>
          <w:lang w:val="en-US" w:eastAsia="zh-CN"/>
        </w:rPr>
        <w:t>11财务管理</w:t>
      </w:r>
      <w:bookmarkEnd w:id="50"/>
    </w:p>
    <w:p>
      <w:pPr>
        <w:pStyle w:val="4"/>
        <w:rPr>
          <w:rFonts w:hint="eastAsia"/>
          <w:lang w:val="en-US" w:eastAsia="zh-CN"/>
        </w:rPr>
      </w:pPr>
      <w:bookmarkStart w:id="51" w:name="_Toc32520"/>
      <w:r>
        <w:rPr>
          <w:rFonts w:hint="eastAsia"/>
          <w:lang w:val="en-US" w:eastAsia="zh-CN"/>
        </w:rPr>
        <w:t>11.1医院交易明细</w:t>
      </w:r>
      <w:bookmarkEnd w:id="51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2776855"/>
                  <wp:effectExtent l="0" t="0" r="10795" b="4445"/>
                  <wp:docPr id="13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7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271770" cy="669290"/>
                  <wp:effectExtent l="0" t="0" r="5080" b="16510"/>
                  <wp:docPr id="13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669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971290" cy="419100"/>
                  <wp:effectExtent l="0" t="0" r="10160" b="0"/>
                  <wp:docPr id="13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29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95425" cy="1400175"/>
                  <wp:effectExtent l="0" t="0" r="9525" b="9525"/>
                  <wp:docPr id="14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8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医院名称：不限用户输入字数，默认为空。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代约/预约：包括全部（默认），代约，预约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交易日期：日历表精确到天，且开始日期&lt;=结束日期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交易日期：取医生收费的提交时间戳，默认排序按时间倒序排列。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流水号：即订单编号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代约业务员：如无代约业务员，则可空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消费金额=诊疗费+药费，范围:可正可负的两位小数。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比例：结算当时所设置的分佣比例快照值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搜索：组合搜索筛选条件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导出：导出当前筛选条件的结果记录。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一页最多显示10条，多则分页。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面包屑导航只可见，不添加链接。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2" w:name="_Toc17349"/>
      <w:r>
        <w:rPr>
          <w:rFonts w:hint="eastAsia"/>
          <w:lang w:val="en-US" w:eastAsia="zh-CN"/>
        </w:rPr>
        <w:t>11.2导医交易明细</w:t>
      </w:r>
      <w:bookmarkEnd w:id="52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6038850"/>
                  <wp:effectExtent l="0" t="0" r="7620" b="0"/>
                  <wp:docPr id="22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6038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5267325" cy="856615"/>
                  <wp:effectExtent l="0" t="0" r="9525" b="635"/>
                  <wp:docPr id="14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856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676015" cy="419100"/>
                  <wp:effectExtent l="0" t="0" r="635" b="0"/>
                  <wp:docPr id="14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01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485900" cy="2238375"/>
                  <wp:effectExtent l="0" t="0" r="0" b="9525"/>
                  <wp:docPr id="14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223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交易日期：日历表格式，精确到天。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手机号：不限录入字符类型与数量。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身份类型：全部（默认），患者，一级业务员，二级业务员。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业务员/患者姓名：即当前分佣进入的患者或业务员的帐户名称（如未还未绑定姓名者，此项可空）。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交易日期：订单生成日期，格式时间戳。（默认排序按交易发生的倒序排列）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流水号：即订单号。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交易类型：此子频道内只有一种交易类型，即分佣转入。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消费金额：即患者消费金额=药费+诊疗费，范围:可正可负的两位小数。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接洽费：即当时后台设置的每个医院的接洽费金额，按收费成功计算每笔。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返利/提成比例：即当时后台设置的给患者返利或一级、二级业务员的提成比例值。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身份类型：此子频道内只有三种身份类型 ，即患者、一级业务员、二级业务员。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业务员名/患者名：业务名取业务员绑定的卡号姓名或公司名。患者名取患者绑定的卡号名，如果当前未绑定卡号则显示为空。如果当前此患者未为公司注册用户则不在此列表内显示。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搜索：支持多条件结果查询。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导出：支持当前查询结果的导出EXCEL格式功能。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一页10条记录，多出翻页。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面包屑只显示，不加链接。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3" w:name="_Toc10899"/>
      <w:r>
        <w:rPr>
          <w:rFonts w:hint="eastAsia"/>
          <w:lang w:val="en-US" w:eastAsia="zh-CN"/>
        </w:rPr>
        <w:t>11.3平台交易明细</w:t>
      </w:r>
      <w:bookmarkEnd w:id="53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3169285"/>
                  <wp:effectExtent l="0" t="0" r="10795" b="12065"/>
                  <wp:docPr id="14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169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765300"/>
                  <wp:effectExtent l="0" t="0" r="8890" b="6350"/>
                  <wp:docPr id="146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76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228725" cy="1885950"/>
                  <wp:effectExtent l="0" t="0" r="9525" b="0"/>
                  <wp:docPr id="14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885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1、首头统计区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交易帐户余额：即历史上的所有收支累计的结果（接洽费+分佣的收入+提现的支出+额外分佣收入）（全部为应收或应付）范围:可正可负的两位小数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充值累计总额：即医院的所有充计的数据的累计值。（全部为应收或应付）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合计帐户余额：即交易帐户余额+充计累计。（全部为应收或应付）范围:可正可负的两位小数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交易日期：日历表形式，最小精确到天。且开始日期&lt;=结束日期。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交易类型：全部（默认），提现转出，分佣转入，额外分佣转入，接洽费转入，充值转入。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付费状态：全部（默认），打款成功，未付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交易日期：取订单生成日期，格式时间戳。（默认排此时间倒序排列）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流水号：即订单号。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交易类型：提现转出，分佣转入，额外分佣转入，接洽费转入，充值转入。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A额外分佣转入：当前订单为代约订单且代约的患者敞尚未在平台注册（即原本此患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者的那部分返利的钱）。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B分佣转入：指交易的订单类型的订单，包括分给患者，分给一级二级业务员及平台。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C接洽费转入：即按后台设置的接洽费金额的收入订单。未设置接洽费则无此类订单。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D充值转入：医院的充值订单。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E提现转出：包括患者，一级，二级业务员提现时的历史订单对应的身份类型的订单。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身份类型：包括患者，一级业务员，二级业务员，导医平台。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A提现转出：转出时需结算历史订单并判断此用户对应的身份类型（患者，一级，二级）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B分佣转入/额外分佣转入/接洽费转入/充值转入：转入的对像均为导医平台。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用户名：包括导医平台及提现时绑定的卡号的用户名或公司名。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开户名称：包括导医平台的开户名/开户行帐号（此部分写死），提现时绑定的卡号的用户名或公司名的开户名/开户行帐号（此部分取后台快照）。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开户行帐号/卡号：同上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金额：包括提现时的每笔订单金额及分佣转入，额外分佣转入，充值转入，接洽费转入的每笔订单的应收或应付金额。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A分佣类转入金额：（药费消费金额*药费提成比+诊疗消费金额*诊疗提成比）*各身份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类别提成比。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B充值转入金额/接洽费转入金额：充多少即有多少。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C额外分佣转入金额：（药费消费金额*药费提成比+诊疗消费金额*诊疗提成比）*未在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平台注册的此患者的提成比（或系统当前患者的返利比）。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付费状态：未付，已打款成功（线下打款的前提下）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A已打款成功：患者，业务员，医院发起提现，后台审核通过且操作打款成功后。即对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当前此用户的所有历史订单进行状态改变。变为已打款成功状态。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对于当前条件下的所有分佣转入，额外分佣转入，接洽费转入，充值转入均记为打款成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B未付：已打款成功以外的所有订单均为未付状态。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搜索：需支持多条件的组合查询。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导出：需支持当前查询结果的导出EXCEL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一页显示10条记录，多出翻页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面包屑只显示不做链接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" w:name="_Toc7046"/>
      <w:r>
        <w:rPr>
          <w:rFonts w:hint="eastAsia"/>
          <w:lang w:val="en-US" w:eastAsia="zh-CN"/>
        </w:rPr>
        <w:t>11.4医院账户汇总</w:t>
      </w:r>
      <w:bookmarkEnd w:id="54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193800"/>
                  <wp:effectExtent l="0" t="0" r="10795" b="6350"/>
                  <wp:docPr id="150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19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953770"/>
                  <wp:effectExtent l="0" t="0" r="5080" b="17780"/>
                  <wp:docPr id="151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953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247775" cy="1876425"/>
                  <wp:effectExtent l="0" t="0" r="9525" b="9525"/>
                  <wp:docPr id="152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医院名称：不限用户录入字数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所在省市：需先选择省=&gt;市=&gt;区/县，否则无法点开。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开通时间：日历表形式，精确到天且开始日期&lt;=结束日期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医院名称/所在省市：取自后台添加医院时的录入名称。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开通时间：取自创建此医院的系统时间，格式时间戳。（默认排此时间倒序排列）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账户余额：此医院的当前账户余额值。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累计客户共享收入：即做为二级业务员与一级业务员身份患者预约分成的历史累计收入+二级业务员发展的患者被代约的收入。（限合作医院）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累计支付佣金：即与医院合作，医院累计在诊疗费与药费分佣了多少钱。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搜索：需支持多条件的组合查询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导出：需支持当前查询结果的导出EXCEL功能。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一页最多显示10条，多出翻页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面包屑只做显示不加链接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5" w:name="_Toc19270"/>
      <w:r>
        <w:rPr>
          <w:rFonts w:hint="eastAsia"/>
          <w:lang w:val="en-US" w:eastAsia="zh-CN"/>
        </w:rPr>
        <w:t>11.5业务员账户汇总</w:t>
      </w:r>
      <w:bookmarkEnd w:id="55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193800"/>
                  <wp:effectExtent l="0" t="0" r="10795" b="6350"/>
                  <wp:docPr id="157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19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239520"/>
                  <wp:effectExtent l="0" t="0" r="8890" b="17780"/>
                  <wp:docPr id="15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39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348105" cy="1253490"/>
                  <wp:effectExtent l="0" t="0" r="4445" b="3810"/>
                  <wp:docPr id="156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05" cy="1253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业务员姓名：不限用户录入字数。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手机：仅可录入数字，不限用户录入字数。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注册时间：日历表形式精确到天且开始时间&lt;=结束时间。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业务员类型：全部（默认），内部，外部，后台创建的业务员为内部，其它通过APP注册的均为外部业务员。同时在后台与APP注册时，定义为内部业务员。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业务员名称/手机号：由后台用户自增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注册时间：内部业务员取自创建时的系统时间，外部业务员取自注册APP的时间。（默认排此时间倒序排列）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累计提成金额：即其累计得到的分佣额（包括已打款成功的订单金额）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累计代约成功人数：即到目前为止，由其代约且医生有成功收费的人头数。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业务员类型：包知内部与外部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A内部：指通过后台系统创建的天使导医业务员。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B外部：指通过APP注册，但不是天使志医的业务员。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搜索：需支持多条件的查询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导出：需支持当前查询结果的导出EXCEL的功能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面包屑只做显示不做链接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6" w:name="_Toc7210"/>
      <w:r>
        <w:rPr>
          <w:rFonts w:hint="eastAsia"/>
          <w:lang w:val="en-US" w:eastAsia="zh-CN"/>
        </w:rPr>
        <w:t>11.5患者账户汇总</w:t>
      </w:r>
      <w:bookmarkEnd w:id="56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388110"/>
                  <wp:effectExtent l="0" t="0" r="10795" b="2540"/>
                  <wp:docPr id="159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388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1448435"/>
                  <wp:effectExtent l="0" t="0" r="9525" b="18415"/>
                  <wp:docPr id="160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48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647825" cy="1552575"/>
                  <wp:effectExtent l="0" t="0" r="9525" b="9525"/>
                  <wp:docPr id="161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患者名称：不限录入字数。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患者手机：只可录入数字，不限录入字数。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时间：日历表形式，精确到天且开始时间&lt;=结束时间。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患者名称/患者手机：取患者预约或被代约时的名称/手机，以手机号为判断是否为同一人的唯一标准。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注册/绑定时间：取患者通过微信绑定自已手机的时间。格式时间戳。（默认排此时间倒序排列）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账户余额：患者当前账户中的余额，即还未提现部分。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累计消费金额：此患者历史已消费的药费与诊疗费累计值。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累计返现金额：平台给此患者共计反现多少。（不包括未绑定手机时的金额）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累计到诊次数：即在各个平台合作医院的补收费次数。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搜索：需支持多条件的结果查询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导出：需支持当前条件的查询结果的导出EXCEL功能。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一页最多显示10条，多出翻页。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面包屑只显示不做链接。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57" w:name="_Toc4419"/>
      <w:r>
        <w:rPr>
          <w:rFonts w:hint="eastAsia"/>
          <w:lang w:val="en-US" w:eastAsia="zh-CN"/>
        </w:rPr>
        <w:t>12客户管理</w:t>
      </w:r>
      <w:bookmarkEnd w:id="57"/>
    </w:p>
    <w:p>
      <w:pPr>
        <w:pStyle w:val="4"/>
        <w:rPr>
          <w:rFonts w:hint="eastAsia"/>
          <w:lang w:val="en-US" w:eastAsia="zh-CN"/>
        </w:rPr>
      </w:pPr>
      <w:bookmarkStart w:id="58" w:name="_Toc8735"/>
      <w:r>
        <w:rPr>
          <w:rFonts w:hint="eastAsia"/>
          <w:lang w:val="en-US" w:eastAsia="zh-CN"/>
        </w:rPr>
        <w:t>12.1用户管理</w:t>
      </w:r>
      <w:bookmarkEnd w:id="58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586865"/>
                  <wp:effectExtent l="0" t="0" r="10795" b="13335"/>
                  <wp:docPr id="162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586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415540"/>
                  <wp:effectExtent l="0" t="0" r="5715" b="3810"/>
                  <wp:docPr id="14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15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功能说明：用户范围(微信注册未消费、微信注册已消费、APP代约未注册、APP代约已注册)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用户姓名：不限录入字数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手机号：只可录入数字，不限录入字数。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注册/绑定时间：日历表形，精确到天且开始时间&lt;=结束时间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ID序号：系统自增ID号。（默认为倒序排列）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患者姓名/手机/性别/出生年份：取自此患者最后一次预约/代约时所填写的资料内容。并以手机号为唯一识别身份号码。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注册/绑定时间：取自微信端患者绑定手机的时间，格式时间戳。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总消费金额：此患者在已合作医院的消费药费与诊疗费的历史总额。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总返利金额：此患者由平台返利得到的总金额（不包括未绑定平台时的返利额）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搜索：需支持多条件的查询结果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导出：需支持当前查询结果的导出EXCEL的功能。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面包屑只显示不做链接。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9" w:name="_Toc26821"/>
      <w:r>
        <w:rPr>
          <w:rFonts w:hint="eastAsia"/>
          <w:lang w:val="en-US" w:eastAsia="zh-CN"/>
        </w:rPr>
        <w:t>12.2患者评价</w:t>
      </w:r>
      <w:bookmarkEnd w:id="59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784985"/>
                  <wp:effectExtent l="0" t="0" r="10795" b="5715"/>
                  <wp:docPr id="164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784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此患者已评价过至少一条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108200"/>
                  <wp:effectExtent l="0" t="0" r="8255" b="6350"/>
                  <wp:docPr id="166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姓名：不限录入字数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手机号：只可录入数字，不限录入字数。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注册/绑定时间：日历表形式，精确到天且开始时间&lt;=结束时间。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ID序号：系统自增ID（默认排序为其倒序）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微信昵称：取自患者评价时的微信昵称。当前只有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姓名/性别/手机/出生年份：评价订单时的预约或代约时的姓名。手机号为唯一区别患者身份。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注册/绑定时间：指患者通过微信绑定手机的时间。（未绑定手机者无法评价）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已评价次数：此患者历史上评价过的次数。点击可跳转至查评价。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已回复次数：此患者的历史评价被医院回复的次数。点击可跳转至查看反馈。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搜索：需支持多条件的查询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导出：需支持当前查询结果的导出EXCEL的功能。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面包屑只做显示，不做链接。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0" w:name="_Toc3088"/>
      <w:r>
        <w:rPr>
          <w:rFonts w:hint="eastAsia"/>
          <w:lang w:val="en-US" w:eastAsia="zh-CN"/>
        </w:rPr>
        <w:t>12.3查看评价</w:t>
      </w:r>
      <w:bookmarkEnd w:id="60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784985"/>
                  <wp:effectExtent l="0" t="0" r="10795" b="5715"/>
                  <wp:docPr id="11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784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患者有过评价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1288415"/>
                  <wp:effectExtent l="0" t="0" r="5080" b="6985"/>
                  <wp:docPr id="169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288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406525" cy="1638300"/>
                  <wp:effectExtent l="0" t="0" r="3175" b="0"/>
                  <wp:docPr id="170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2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2、悬浮：包括标签，评价内容，回复内容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342765" cy="1809750"/>
                  <wp:effectExtent l="0" t="0" r="635" b="0"/>
                  <wp:docPr id="1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765" cy="180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3、回复/已回复效果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600075" cy="600075"/>
                  <wp:effectExtent l="0" t="0" r="9525" b="9525"/>
                  <wp:docPr id="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患者名/医院名/医生名：均不限用户录入字数。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是否已回复：全部，是，否。已回复过的点评不再允许二次回复。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医院评分/医生评分：全部，5，4，3，2，1分。由用户点评时操作。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评价时间：日历表形式，精确到天且开始时间&lt;=结束时间。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评价时间：用户点评时的提交时间，格式时间戳。（默认排序为其倒序排列）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医院评分/医生评分：由用户点评时生成，1星对应1分，最多5星。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标签：由用户点评时选择生成。列表中只显示一行内容，多出部分隐藏。只在鼠标悬浮时提示所有内容文字。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评价内容：由用户点评时生成。列表中只显示一行内容，多出部分隐藏。只在鼠标悬浮时提示所有内容文字。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回复内容：由医院自主回复的内容，也可由我方运营人员代为回复。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搜索：需支持多条件的结果查询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导出：需支持当前查询结果的导出EXCEL的功能。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回复/已回复：在当前页面打开回复弹框。如已回复则不可再次回复。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一面最多显示10条记录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面包屑只做显示，不做接链接。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1" w:name="_Toc21419"/>
      <w:r>
        <w:rPr>
          <w:rFonts w:hint="eastAsia"/>
          <w:lang w:val="en-US" w:eastAsia="zh-CN"/>
        </w:rPr>
        <w:t>12.4回复评价医院</w:t>
      </w:r>
      <w:bookmarkEnd w:id="61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43935" cy="2744470"/>
                  <wp:effectExtent l="0" t="0" r="18415" b="17780"/>
                  <wp:docPr id="11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935" cy="2744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至少有一条评价医院的记录且医院与平台运营人员均未回复过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在当前页面弹框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标题：回复患者：XXX，XXX代表微信昵称。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患者评价内容：取自患者评价内容。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回复内容：提示最多200字限制，实际不做字数限制。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确定：提交已回复的内容，关闭弹框并修改回复状态为“已回复”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取消：放弃当前内容。关闭弹框。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2" w:name="_Toc25303"/>
      <w:r>
        <w:rPr>
          <w:rFonts w:hint="eastAsia"/>
          <w:lang w:val="en-US" w:eastAsia="zh-CN"/>
        </w:rPr>
        <w:t>12.5意见反馈</w:t>
      </w:r>
      <w:bookmarkEnd w:id="62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784985"/>
                  <wp:effectExtent l="0" t="0" r="10795" b="5715"/>
                  <wp:docPr id="12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784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患者至少有一条对系统的评价内容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265045"/>
                  <wp:effectExtent l="0" t="0" r="6985" b="1905"/>
                  <wp:docPr id="12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265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2、悬浮效果：包括标签，反馈内容，回复内容。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363980"/>
                  <wp:effectExtent l="0" t="0" r="3810" b="7620"/>
                  <wp:docPr id="12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363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评价时间：日历表形式，精确到天且开始时间&lt;=结束时间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是否已回复：全部，是，否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患者姓名：取自代约或预约时填写的姓名，以患者手机号作为唯一识别方式。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患者昵称：取自意见反馈时的微信昵称。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评价时间：取自意见提交时的系统时，格式时间戳。（默认排序为其倒序）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标签/反馈内容：均取自用户反馈时所填写的内容。（默认只显示一行，多余的文字隐藏）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回复内容/回复时间：由后运营人员回复。取其录入文字/时间。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操作：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回复：在当前页面弹回复框。对于已回复的记录不可二次回复。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其它：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一面最多显示10条记录，多出翻页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面包屑导航需增加链接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3" w:name="_Toc21516"/>
      <w:r>
        <w:rPr>
          <w:rFonts w:hint="eastAsia"/>
          <w:lang w:val="en-US" w:eastAsia="zh-CN"/>
        </w:rPr>
        <w:t>12.6回复意见反馈</w:t>
      </w:r>
      <w:bookmarkEnd w:id="63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31440"/>
                  <wp:effectExtent l="0" t="0" r="3810" b="16510"/>
                  <wp:docPr id="12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3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3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至少一条反馈记录且未被回复过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标题：文案回复患者“XXX”，XXX代表患者昵称。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反馈内容：由患者反馈时录入的内容。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回复内容：提示限200字，实际不做限制。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确定：提前当前内容，关闭弹框。且修改回复状态为已回复。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取消：放弃当前录入内容，关闭弹框。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4" w:name="_Toc29229"/>
      <w:r>
        <w:rPr>
          <w:rFonts w:hint="eastAsia"/>
          <w:lang w:val="en-US" w:eastAsia="zh-CN"/>
        </w:rPr>
        <w:t>12.7代理商管理</w:t>
      </w:r>
      <w:bookmarkEnd w:id="64"/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582545"/>
                  <wp:effectExtent l="0" t="0" r="6985" b="8255"/>
                  <wp:docPr id="20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82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1194435"/>
                  <wp:effectExtent l="0" t="0" r="12065" b="5715"/>
                  <wp:docPr id="15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1194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914015" cy="304800"/>
                  <wp:effectExtent l="0" t="0" r="635" b="0"/>
                  <wp:docPr id="14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01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姓名：不限用户录入字数。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手机：只限数字，不限录入字数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2、列表内容区：默认按创建时间的倒序排列。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天使导医账号：取自新增时的登录帐号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姓名/联系方式/类型/所属团队：取自新增时录入的姓名，联系方式，类型，团队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员工数量：取决代理商用其代理商管理后台添加的员工数量。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分佣比例：即做为代理商角色，分佣的比例。默认为100%。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类型1：取自历史数据中的代理商，总代与区代。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类型2：后续新增的代理商统一合并为代理商。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搜索：支持多条件的组合查询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导出：支持当前查询结果的导出EXCEL功能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新增：跳转至新增页面或在当前页面弹框。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修改：跳转至修改页面或在当前页面弹框。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面包屑导航只做显示不做链接。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排序默认以新增到系统的时间的倒序。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5" w:name="_Toc6331"/>
      <w:r>
        <w:rPr>
          <w:rFonts w:hint="eastAsia"/>
          <w:lang w:val="en-US" w:eastAsia="zh-CN"/>
        </w:rPr>
        <w:t>12.8新增代理商</w:t>
      </w:r>
      <w:bookmarkEnd w:id="65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9255" cy="3803015"/>
                  <wp:effectExtent l="0" t="0" r="17145" b="6985"/>
                  <wp:docPr id="20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255" cy="3803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姓名：不限录入的字符数量VARCHAR。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联系方式：限为手机号码，必为数字类型，以1开头限11位数字。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所属团队：不限录入的字符数量VARCHAR。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类型：可提现(默认)，不可提现。主要控制代理商后台是否显示申请提现频道。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分佣比例：即此代理商的提成比例，默认为100%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2、转账信息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开户行:varchar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开户支行:varchar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账户名：varchar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账号：限数字类型，不限字符数量。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3、天使导医帐号信息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登录帐号：VARCHAR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登录密码：3-16位字母或数字。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确定：提交保存当前内容，同时验证录入内容的合法性。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取消：放弃当前录入内容。返回代理商管理页面。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*：为必填项目。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面包屑：只做显示不加链接。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66" w:name="_Toc24496"/>
      <w:r>
        <w:rPr>
          <w:rFonts w:hint="eastAsia"/>
          <w:lang w:val="en-US" w:eastAsia="zh-CN"/>
        </w:rPr>
        <w:t>12.9编辑代理商</w:t>
      </w:r>
      <w:bookmarkEnd w:id="66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7350" cy="4218305"/>
                  <wp:effectExtent l="0" t="0" r="0" b="10795"/>
                  <wp:docPr id="19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4218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已有代理商记录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功能说明：除登录帐号外其它项目均可修改。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43125" cy="609600"/>
                  <wp:effectExtent l="0" t="0" r="9525" b="0"/>
                  <wp:docPr id="18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del w:id="0" w:author="ak47" w:date="2017-05-24T14:00:11Z"/>
          <w:rFonts w:hint="eastAsia"/>
          <w:lang w:val="en-US" w:eastAsia="zh-CN"/>
        </w:rPr>
      </w:pPr>
      <w:del w:id="1" w:author="ak47" w:date="2017-05-24T14:00:11Z">
        <w:bookmarkStart w:id="67" w:name="_Toc25255"/>
        <w:r>
          <w:rPr>
            <w:rFonts w:hint="eastAsia"/>
            <w:lang w:val="en-US" w:eastAsia="zh-CN"/>
          </w:rPr>
          <w:delText>12.10分佣明细</w:delText>
        </w:r>
        <w:bookmarkEnd w:id="67"/>
      </w:del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2" w:author="ak47" w:date="2017-05-24T14:00:11Z"/>
        </w:trPr>
        <w:tc>
          <w:tcPr>
            <w:tcW w:w="8836" w:type="dxa"/>
          </w:tcPr>
          <w:p>
            <w:pPr>
              <w:rPr>
                <w:del w:id="3" w:author="ak47" w:date="2017-05-24T14:00:11Z"/>
                <w:rFonts w:hint="eastAsia"/>
                <w:vertAlign w:val="baseline"/>
                <w:lang w:val="en-US" w:eastAsia="zh-CN"/>
              </w:rPr>
            </w:pPr>
            <w:del w:id="4" w:author="ak47" w:date="2017-05-24T14:00:11Z">
              <w:r>
                <w:rPr/>
                <w:drawing>
                  <wp:inline distT="0" distB="0" distL="114300" distR="114300">
                    <wp:extent cx="5464175" cy="1440815"/>
                    <wp:effectExtent l="0" t="0" r="3175" b="6985"/>
                    <wp:docPr id="183" name="图片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83" name="图片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64175" cy="14408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6" w:author="ak47" w:date="2017-05-24T14:00:11Z"/>
        </w:trPr>
        <w:tc>
          <w:tcPr>
            <w:tcW w:w="8836" w:type="dxa"/>
          </w:tcPr>
          <w:p>
            <w:pPr>
              <w:rPr>
                <w:del w:id="7" w:author="ak47" w:date="2017-05-24T14:00:11Z"/>
                <w:rFonts w:hint="eastAsia"/>
                <w:vertAlign w:val="baseline"/>
                <w:lang w:val="en-US" w:eastAsia="zh-CN"/>
              </w:rPr>
            </w:pPr>
            <w:del w:id="8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前置条件：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9" w:author="ak47" w:date="2017-05-24T14:00:11Z"/>
        </w:trPr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del w:id="10" w:author="ak47" w:date="2017-05-24T14:00:11Z"/>
                <w:rFonts w:hint="eastAsia"/>
                <w:vertAlign w:val="baseline"/>
                <w:lang w:val="en-US" w:eastAsia="zh-CN"/>
              </w:rPr>
            </w:pPr>
            <w:del w:id="11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登录</w:delText>
              </w:r>
            </w:del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del w:id="12" w:author="ak47" w:date="2017-05-24T14:00:11Z"/>
                <w:rFonts w:hint="eastAsia"/>
                <w:vertAlign w:val="baseline"/>
                <w:lang w:val="en-US" w:eastAsia="zh-CN"/>
              </w:rPr>
            </w:pPr>
            <w:del w:id="13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频道权限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14" w:author="ak47" w:date="2017-05-24T14:00:11Z"/>
        </w:trPr>
        <w:tc>
          <w:tcPr>
            <w:tcW w:w="8836" w:type="dxa"/>
          </w:tcPr>
          <w:p>
            <w:pPr>
              <w:rPr>
                <w:del w:id="15" w:author="ak47" w:date="2017-05-24T14:00:11Z"/>
                <w:rFonts w:hint="eastAsia"/>
                <w:vertAlign w:val="baseline"/>
                <w:lang w:val="en-US" w:eastAsia="zh-CN"/>
              </w:rPr>
            </w:pPr>
            <w:del w:id="16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交互说明：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17" w:author="ak47" w:date="2017-05-24T14:00:11Z"/>
        </w:trPr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del w:id="18" w:author="ak47" w:date="2017-05-24T14:00:11Z"/>
                <w:rFonts w:hint="eastAsia"/>
                <w:vertAlign w:val="baseline"/>
                <w:lang w:val="en-US" w:eastAsia="zh-CN"/>
              </w:rPr>
            </w:pPr>
            <w:del w:id="19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1、选中效果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20" w:author="ak47" w:date="2017-05-24T14:00:11Z"/>
        </w:trPr>
        <w:tc>
          <w:tcPr>
            <w:tcW w:w="8836" w:type="dxa"/>
          </w:tcPr>
          <w:p>
            <w:pPr>
              <w:rPr>
                <w:del w:id="21" w:author="ak47" w:date="2017-05-24T14:00:11Z"/>
                <w:rFonts w:hint="eastAsia"/>
                <w:vertAlign w:val="baseline"/>
                <w:lang w:val="en-US" w:eastAsia="zh-CN"/>
              </w:rPr>
            </w:pPr>
            <w:del w:id="22" w:author="ak47" w:date="2017-05-24T14:00:11Z">
              <w:r>
                <w:rPr/>
                <w:drawing>
                  <wp:inline distT="0" distB="0" distL="114300" distR="114300">
                    <wp:extent cx="5470525" cy="1062355"/>
                    <wp:effectExtent l="0" t="0" r="15875" b="4445"/>
                    <wp:docPr id="184" name="图片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84" name="图片 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70525" cy="10623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24" w:author="ak47" w:date="2017-05-24T14:00:11Z"/>
        </w:trPr>
        <w:tc>
          <w:tcPr>
            <w:tcW w:w="8836" w:type="dxa"/>
          </w:tcPr>
          <w:p>
            <w:pPr>
              <w:rPr>
                <w:del w:id="25" w:author="ak47" w:date="2017-05-24T14:00:11Z"/>
                <w:rFonts w:hint="eastAsia"/>
                <w:vertAlign w:val="baseline"/>
                <w:lang w:val="en-US" w:eastAsia="zh-CN"/>
              </w:rPr>
            </w:pPr>
            <w:del w:id="26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功能说明：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27" w:author="ak47" w:date="2017-05-24T14:00:11Z"/>
        </w:trPr>
        <w:tc>
          <w:tcPr>
            <w:tcW w:w="8836" w:type="dxa"/>
          </w:tcPr>
          <w:p>
            <w:pPr>
              <w:rPr>
                <w:del w:id="28" w:author="ak47" w:date="2017-05-24T14:00:11Z"/>
                <w:rFonts w:hint="eastAsia"/>
                <w:vertAlign w:val="baseline"/>
                <w:lang w:val="en-US" w:eastAsia="zh-CN"/>
              </w:rPr>
            </w:pPr>
            <w:del w:id="29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1、条件筛选区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30" w:author="ak47" w:date="2017-05-24T14:00:11Z"/>
        </w:trPr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del w:id="31" w:author="ak47" w:date="2017-05-24T14:00:11Z"/>
                <w:rFonts w:hint="eastAsia"/>
                <w:vertAlign w:val="baseline"/>
                <w:lang w:val="en-US" w:eastAsia="zh-CN"/>
              </w:rPr>
            </w:pPr>
            <w:del w:id="32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员工姓名：不限录入字符数量</w:delText>
              </w:r>
            </w:del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del w:id="33" w:author="ak47" w:date="2017-05-24T14:00:11Z"/>
                <w:rFonts w:hint="eastAsia"/>
                <w:vertAlign w:val="baseline"/>
                <w:lang w:val="en-US" w:eastAsia="zh-CN"/>
              </w:rPr>
            </w:pPr>
            <w:del w:id="34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时间：日历表形式，精确到天且开始时间&lt;=结束时间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35" w:author="ak47" w:date="2017-05-24T14:00:11Z"/>
        </w:trPr>
        <w:tc>
          <w:tcPr>
            <w:tcW w:w="8836" w:type="dxa"/>
          </w:tcPr>
          <w:p>
            <w:pPr>
              <w:numPr>
                <w:ilvl w:val="0"/>
                <w:numId w:val="41"/>
              </w:numPr>
              <w:rPr>
                <w:del w:id="36" w:author="ak47" w:date="2017-05-24T14:00:11Z"/>
                <w:rFonts w:hint="eastAsia"/>
                <w:vertAlign w:val="baseline"/>
                <w:lang w:val="en-US" w:eastAsia="zh-CN"/>
              </w:rPr>
            </w:pPr>
            <w:del w:id="37" w:author="ak47" w:date="2017-05-24T14:00:11Z">
              <w:r>
                <w:rPr>
                  <w:rFonts w:hint="eastAsia"/>
                  <w:vertAlign w:val="baseline"/>
                  <w:lang w:val="en-US" w:eastAsia="zh-CN"/>
                </w:rPr>
                <w:delText>列表内容区</w:delText>
              </w:r>
            </w:del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del w:id="38" w:author="ak47" w:date="2017-05-24T14:00:11Z"/>
        </w:trPr>
        <w:tc>
          <w:tcPr>
            <w:tcW w:w="8836" w:type="dxa"/>
          </w:tcPr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del w:id="39" w:author="ak47" w:date="2017-05-24T14:00:11Z"/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8" w:name="_Toc31536"/>
      <w:r>
        <w:rPr>
          <w:rFonts w:hint="eastAsia"/>
          <w:lang w:val="en-US" w:eastAsia="zh-CN"/>
        </w:rPr>
        <w:t>12.11代理商员工管理</w:t>
      </w:r>
      <w:bookmarkEnd w:id="68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2497455"/>
                  <wp:effectExtent l="0" t="0" r="3175" b="17145"/>
                  <wp:docPr id="190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49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已有至少一条代理商记录</w:t>
            </w:r>
          </w:p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当前帐户只能查看自己的业务人员数据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71795" cy="1976120"/>
                  <wp:effectExtent l="0" t="0" r="14605" b="5080"/>
                  <wp:docPr id="18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795" cy="1976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登录帐号/业务员姓名/代理商名：均不限录入字符数。</w:t>
            </w:r>
          </w:p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负责区域：当前所有结果内维护的省/市。下拉选取。</w:t>
            </w:r>
          </w:p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状态：全部（默认），正常，离职</w:t>
            </w:r>
          </w:p>
          <w:p>
            <w:pPr>
              <w:numPr>
                <w:ilvl w:val="0"/>
                <w:numId w:val="42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开通时间：日历表形式，精确到天且开始时间&lt;=结束时间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3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ID序号：系统自增ID（默认为其倒序排列）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登录帐号/业务员名/手机/性别/负责区域/代理商名/开户行/开户名/银行帐号/所属组织：均由新增业务员时创建。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员工数量：如果是代理商管理中创建的代理商，且在当前创建员工中有其下属的员工。则此处显示其数量。如果只是在业务员管理中创建的员工，则没有下属。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账户余额：即各下属业务员的余额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可提现余额：即各下属业务员的余额（无限制）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搜索：支持多条件的结果查询。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导出：支持当前查询结果的导出EXCEL的功能。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新增：跳转至新增页面或弹框。</w:t>
            </w:r>
          </w:p>
          <w:p>
            <w:pPr>
              <w:numPr>
                <w:ilvl w:val="0"/>
                <w:numId w:val="44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修改：跳转至修改页面或弹框。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9" w:name="_Toc4727"/>
      <w:r>
        <w:rPr>
          <w:rFonts w:hint="eastAsia"/>
          <w:lang w:val="en-US" w:eastAsia="zh-CN"/>
        </w:rPr>
        <w:t>12.12新增代理商员工</w:t>
      </w:r>
      <w:bookmarkEnd w:id="69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6080" cy="4787900"/>
                  <wp:effectExtent l="0" t="0" r="1270" b="12700"/>
                  <wp:docPr id="18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080" cy="478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姓名：不限录入的字符数，VARCHAR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手机号码：限11位数字且以1开头。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性别：男/女（默认为男）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所属组织：VARCHAR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代理商：新增此处不可用户填写，由系统取自当前创建人的名称。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负责区域：省/市。（默认为空）且需先选择省=&gt;市。否则不可下拉。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身份证号码：至少18位，数字。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备注：varchar(100)(默认为空)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*：为必填项。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2、账号信息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开户行：VARCHAR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账户名：VARCHAR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账号：必为数字型，不取字符数量。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3、天使导医登录帐号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登录帐号：VARCHAR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登录密码：3-16字母或数字。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保存：提交当前新增内容，并验证字段合法性。回到代理商业务员管理频道。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取消：放弃当前录入内容。跳回至代理商业务员管理频道。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70" w:name="_Toc6765"/>
      <w:r>
        <w:rPr>
          <w:rFonts w:hint="eastAsia"/>
          <w:lang w:val="en-US" w:eastAsia="zh-CN"/>
        </w:rPr>
        <w:t>12.13修改代理商员工</w:t>
      </w:r>
      <w:bookmarkEnd w:id="70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7985" cy="5154930"/>
                  <wp:effectExtent l="0" t="0" r="18415" b="7620"/>
                  <wp:docPr id="191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985" cy="5154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已有至少一条新增的员工记录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功能说明：除登录帐号不可修改外，其余项目均可修改。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状态：正常/离职，离职记为在当前时间此业务员不再与此代理商关联。后续的订单业务员仍有费用，但代理商后续的订单就不再有费用。以订单时间为准 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*：为必填项。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71" w:name="_Toc2007"/>
      <w:r>
        <w:rPr>
          <w:rFonts w:hint="eastAsia"/>
          <w:lang w:val="en-US" w:eastAsia="zh-CN"/>
        </w:rPr>
        <w:t>13代约管理</w:t>
      </w:r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9124"/>
      <w:r>
        <w:rPr>
          <w:rFonts w:hint="eastAsia"/>
          <w:lang w:val="en-US" w:eastAsia="zh-CN"/>
        </w:rPr>
        <w:t>13.1代约记录</w:t>
      </w:r>
      <w:bookmarkEnd w:id="72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2469515"/>
                  <wp:effectExtent l="0" t="0" r="3175" b="6985"/>
                  <wp:docPr id="197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469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r>
              <w:drawing>
                <wp:inline distT="0" distB="0" distL="114300" distR="114300">
                  <wp:extent cx="5464175" cy="1539875"/>
                  <wp:effectExtent l="0" t="0" r="3175" b="3175"/>
                  <wp:docPr id="196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153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207135" cy="1109345"/>
                  <wp:effectExtent l="0" t="0" r="12065" b="14605"/>
                  <wp:docPr id="195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35" cy="1109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患者姓名/代约人：均不限录入字符数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手机号：限数字类型 ，不限字符数。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门诊状态：全部（默认），待诊，未到，已取消，结诊。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预约类型：全部（默认），APP代约，微信预约。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ID序号：系统自增ID（默认排序为其倒序排列）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患者名称/手机号/性别/预约时间/预约医院/科室/医生/预约就诊时间：取自APP代约或微信预约时所填写或选择的内容。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代约人：取自APP代约时的业务员姓名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代约时间：取自APP代约时间，格式时间戳。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预约类型：APP代约，微信预约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门诊状态：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A待诊：预约成功且未超过预约时间的当天24点且医生未操作收费，即为待诊。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B已取消：预约成功后，由微信取消预约或APP取消预约，即为已取消。（到了预约当天不可再取消预约）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C结诊：医生发起收费操作且保存成功，此预约记录即为结诊。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D未到：预约成功后超过预约时间的当天24点医生未操作收费且未被取消预约。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搜索：支持多条件的结果查询。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导出：支持当前查询结查的导出EXCEL的功能。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一页最多显示10记录，多出翻页。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面包屑只显示，不做链接。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bookmarkStart w:id="73" w:name="_Toc2123"/>
      <w:r>
        <w:rPr>
          <w:rFonts w:hint="eastAsia"/>
          <w:lang w:val="en-US" w:eastAsia="zh-CN"/>
        </w:rPr>
        <w:t>14提现管理</w:t>
      </w:r>
      <w:bookmarkEnd w:id="73"/>
    </w:p>
    <w:p>
      <w:pPr>
        <w:pStyle w:val="4"/>
        <w:rPr>
          <w:rFonts w:hint="eastAsia"/>
          <w:lang w:val="en-US" w:eastAsia="zh-CN"/>
        </w:rPr>
      </w:pPr>
      <w:bookmarkStart w:id="74" w:name="_Toc17820"/>
      <w:r>
        <w:rPr>
          <w:rFonts w:hint="eastAsia"/>
          <w:lang w:val="en-US" w:eastAsia="zh-CN"/>
        </w:rPr>
        <w:t>14.1提现申请</w:t>
      </w:r>
      <w:bookmarkEnd w:id="74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3540" cy="2714625"/>
                  <wp:effectExtent l="0" t="0" r="3810" b="9525"/>
                  <wp:docPr id="13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271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r>
              <w:drawing>
                <wp:inline distT="0" distB="0" distL="114300" distR="114300">
                  <wp:extent cx="5470525" cy="1325245"/>
                  <wp:effectExtent l="0" t="0" r="15875" b="8255"/>
                  <wp:docPr id="6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525" cy="1325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228725" cy="800100"/>
                  <wp:effectExtent l="0" t="0" r="9525" b="0"/>
                  <wp:docPr id="7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2、BUTTON可用状态：如下图对照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r>
              <w:drawing>
                <wp:inline distT="0" distB="0" distL="114300" distR="114300">
                  <wp:extent cx="3495040" cy="1609725"/>
                  <wp:effectExtent l="0" t="0" r="10160" b="9525"/>
                  <wp:docPr id="1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0" cy="1609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1、频道提示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2425" cy="304800"/>
                  <wp:effectExtent l="0" t="0" r="9525" b="0"/>
                  <wp:docPr id="1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提现申请记录中有未操作处理的记录。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提现单号：限数字类型，不限录入字数。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手机号：限数字类型，不限录入字数。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提现用户来源：全部（默认），APP提现，微认提现。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审核状态：全部（默认），审核中，审核通过，驳回。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提现状态：全部（默认），审核中，审核通过，审核驳回，打款成功，打款失败。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申请时间：日历表形式，精确到天且开始时间&lt;=结束时间。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ID序号：系统自增ID（默认排序按期倒序排列）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提现单号：提现订单号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申请时间：用户发起的提现时间,格式时间戳。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登录帐号：微信用户取其昵称，APP用户取其手机号。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手机号：取提现用户提现时对应提现帐户录入的手机号码。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提现用户来源：APP提现即业务员身份，微信提现即患者身份。即使同一个人也可以有二种身份。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提现金额：本次提现的申请金额。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开户行/账号/开户名：取其此次提现时绑定的开户行，账号，开户名。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审核状态：对应操作如图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2713990" cy="2266950"/>
                  <wp:effectExtent l="0" t="0" r="10160" b="0"/>
                  <wp:docPr id="15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990" cy="2266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提现状态：对应操作如图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352675" cy="2266950"/>
                  <wp:effectExtent l="0" t="0" r="9525" b="0"/>
                  <wp:docPr id="16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2266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搜索：支持多条件的结果查询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导出：支持当前查询结果的导出EXCEL的功能。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通过审核：弹出操作确认框！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驳回：弹出驳回原因回复框。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打款成功：弹出操作确认框！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打款失败：弹出失败原因回复框！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面包屑导航只做显示不加链接。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75" w:name="_Toc20872"/>
      <w:r>
        <w:rPr>
          <w:rFonts w:hint="eastAsia"/>
          <w:lang w:val="en-US" w:eastAsia="zh-CN"/>
        </w:rPr>
        <w:t>14.2驳回申请</w:t>
      </w:r>
      <w:bookmarkEnd w:id="75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76500" cy="2110740"/>
                  <wp:effectExtent l="0" t="0" r="0" b="3810"/>
                  <wp:docPr id="16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10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申请提现记录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申请人：取自当前记录的申请提现人的开户帐号名。（不可修改）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申请金额：取自当前记录用户所申请的提现金额。（不可修改）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理由：由运营人员自行填写，限100汉字。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申请时间：取自当前记录用户所申请的提现时间。（不可修改）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*：为必填项。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确认：提交回复的内容。关闭弹框。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取消：放弃当前录入内容。关闭弹框。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76" w:name="_Toc4376"/>
      <w:r>
        <w:rPr>
          <w:rFonts w:hint="eastAsia"/>
          <w:lang w:val="en-US" w:eastAsia="zh-CN"/>
        </w:rPr>
        <w:t>14.3打款失败</w:t>
      </w:r>
      <w:bookmarkEnd w:id="76"/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0485" cy="2096770"/>
                  <wp:effectExtent l="0" t="0" r="18415" b="17780"/>
                  <wp:docPr id="16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485" cy="2096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审核状态=通过审核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申请人：取自当前记录的申请提现人的开户帐号名。（不可修改）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申请金额：取自当前记录用户所申请的提现金额。（不可修改）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理由：由运营人员自行填写，限100汉字。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申请时间：取自当前记录用户所申请的提现时间。（不可修改）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  <w:textDirection w:val="lrTb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  <w:textDirection w:val="lrTb"/>
            <w:vAlign w:val="top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确认：提交回复的内容。关闭弹框。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取消：放弃当前录入内容。关闭弹框。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15系统管理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15.1帐号设置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4926965"/>
                  <wp:effectExtent l="0" t="0" r="3175" b="6985"/>
                  <wp:docPr id="15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4926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5445" cy="2740660"/>
                  <wp:effectExtent l="0" t="0" r="1905" b="2540"/>
                  <wp:docPr id="17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45" cy="2740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登录名：不限用户录入字符数量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姓名：不限用户录入字符数量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登录名：限3-16数字与字母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姓名：此帐号对应的人员姓名。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角色：管理员，财务人员，运营人员，代理商。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创建时间：取新增帐户时的系统时间，格式时间戳（默认排序为其倒序）。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搜索：支持多条件的结果查询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导出：支持当前查询结果的导出EXCEL功能。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新增：打开新增帐户弹框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修改：打开修改帐户弹框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删除：删除当前对应帐户，即此帐户无权登录后台。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面包屑只做显示，不加链接。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15.2新增帐户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057400" cy="2411730"/>
                  <wp:effectExtent l="0" t="0" r="0" b="7620"/>
                  <wp:docPr id="16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411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</w:trPr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登录名：3-16位字母或数字（与原系统相同）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密码：3-16位字母或数字（与原系统相同）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姓名：varchar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角色：固定为五个角色。管理员，财务，运营主管，运营人员，市场人员。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15.3修改帐户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15770" cy="2169160"/>
                  <wp:effectExtent l="0" t="0" r="17780" b="2540"/>
                  <wp:docPr id="17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70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功能说明：只允许修我以为密码与角色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密码：3-16位字母与数字（与原系统相同）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角色：固定为5个管理员，财务人员，运营主管，运营助理，市场人员。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15.4消息中心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5334000"/>
                  <wp:effectExtent l="0" t="0" r="3175" b="0"/>
                  <wp:docPr id="18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r>
              <w:drawing>
                <wp:inline distT="0" distB="0" distL="114300" distR="114300">
                  <wp:extent cx="5466715" cy="1781175"/>
                  <wp:effectExtent l="0" t="0" r="635" b="9525"/>
                  <wp:docPr id="18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715" cy="178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52190" cy="447675"/>
                  <wp:effectExtent l="0" t="0" r="10160" b="9525"/>
                  <wp:docPr id="19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19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581150" cy="1800225"/>
                  <wp:effectExtent l="0" t="0" r="0" b="9525"/>
                  <wp:docPr id="19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1、列表内容区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创建人：取自此记录被创建时的创建人登录帐号名。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发送时间：取自此记录创建时的发送时间。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内容：取自创建的文章标题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推送区域：取自创建时的所设置的发送区域。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状态：成功/失败。由微信接口返回结果。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新增：打开新增消息的弹框。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导出：导出所有文章列表。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15.5消息中心-新建消息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25675" cy="2368550"/>
                  <wp:effectExtent l="0" t="0" r="3175" b="12700"/>
                  <wp:docPr id="1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675" cy="2368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推送区域：省、市，限制微信的消息推送范围。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标题：限20个字。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推送内容：限200字。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15.5消息中心-查看消息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76550" cy="2121535"/>
                  <wp:effectExtent l="0" t="0" r="0" b="12065"/>
                  <wp:docPr id="19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121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已有至少一条消息记录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功能说明：点击历史消息内容的标题，弹框显示详细内容。只能查看不可修改。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15.5资讯发布-新建资讯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71795" cy="2770505"/>
                  <wp:effectExtent l="0" t="0" r="14605" b="10795"/>
                  <wp:docPr id="18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795" cy="2770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15.6资讯发布-发布记录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5132705"/>
                  <wp:effectExtent l="0" t="0" r="3175" b="10795"/>
                  <wp:docPr id="1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5132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15.7资讯发布-微信推送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5468620"/>
                  <wp:effectExtent l="0" t="0" r="3175" b="17780"/>
                  <wp:docPr id="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546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15.8资讯发布-新增微信推送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5403215"/>
                  <wp:effectExtent l="0" t="0" r="3175" b="6985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5403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15.9角色权限管理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5468620"/>
                  <wp:effectExtent l="0" t="0" r="3175" b="17780"/>
                  <wp:docPr id="20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546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r>
              <w:drawing>
                <wp:inline distT="0" distB="0" distL="114300" distR="114300">
                  <wp:extent cx="4742180" cy="1826895"/>
                  <wp:effectExtent l="0" t="0" r="1270" b="1905"/>
                  <wp:docPr id="20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180" cy="1826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514475" cy="866775"/>
                  <wp:effectExtent l="0" t="0" r="9525" b="9525"/>
                  <wp:docPr id="2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1、角色列表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固定五种角色，管理员，运营主管，财务人员，运营人员，市场人员。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2、人员列表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人员：即帐号设置中所设置的各角色类目下的所有成员。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共6个一级频道，默认不同角色系统已设置不同的频道权限。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管理员=&gt;全部频道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财务人员=&gt;财务管理、提现管理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运营主管=&gt;财务管理、医院管理、客户管理、代约管理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运营人员=&gt;客户管理、代约管理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市场人员=&gt;代约管理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微信公众号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16相关修改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16.1预约修改（预约到科室）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58460" cy="1645285"/>
                  <wp:effectExtent l="0" t="0" r="8890" b="12065"/>
                  <wp:docPr id="20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1645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关注并进入公众号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绑定过手机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当前预约医院被配置为预约到科室且当前有可预约科室。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功能说明：增加一种预约到科室的业务流程。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预约到科室：去掉了就诊医生，增加年龄录入项。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年龄：限数字。范围0-99。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16.2补贴提现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73700" cy="5090160"/>
                  <wp:effectExtent l="0" t="0" r="12700" b="15240"/>
                  <wp:docPr id="20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700" cy="509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关注并绑定手机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有预约或代约记录。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预约取消记录不在当前内容中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功能说明：如无预约科室，就不显示预约医生。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就诊消费=诊疗费+药费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患者补贴：即此次消费的患者补贴额。（快照）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就诊状态：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A待诊中：预约成功即为待诊中。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B未到场：即约成功后，过期当天24:00,医生未操作收费。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C已结诊：医生操作收费成功，即为结诊订单。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0500" cy="228600"/>
                  <wp:effectExtent l="0" t="0" r="0" b="0"/>
                  <wp:docPr id="20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代表当前点评或返馈的内容，已有答复。进入查看后红点消失，下次也不再提示。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医院点评：结诊过且未点评过的订单，可以进行医院点评。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意见反馈：结诊过且未返馈过的订单，可以进行意见返馈。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查看点评：已点评过的订单可进入查看历史点评或查看回复的内容。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查看返馈：已返馈过的订单可进入查看历史返馈或查看回复的内容。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16.3医院点评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90215" cy="5380990"/>
                  <wp:effectExtent l="0" t="0" r="635" b="10160"/>
                  <wp:docPr id="21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15" cy="5380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关注公众号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绑定手机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有已结诊且未点评的记录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医院评分：默认3星，由用户手动修改。范围1-5星。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医生评分：默认3星，由用户手动修改。范围1-5星。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评价内容：限200字，多出200字，无法再录入。不可为空。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标签：点击标签快捷录入，评价内容。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确定：提交评价内容，同时验证数据合法性。回到补贴提现列表页。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16.4意见返馈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743835" cy="4562475"/>
                  <wp:effectExtent l="0" t="0" r="18415" b="9525"/>
                  <wp:docPr id="21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835" cy="456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关注公众号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绑定手机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有已结诊且未返馈的记录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返馈内容：限200个字。不可空。多出200字无法录入。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标签：内容录入的快捷标签。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提交：提交内容并验证数据合法性。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16.5查看点评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28895" cy="3339465"/>
                  <wp:effectExtent l="0" t="0" r="14605" b="13335"/>
                  <wp:docPr id="21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895" cy="333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关注公众号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绑定手机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已有评价记录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功能说明：未做回复的记录，只显示历史评价的内容。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医院评分/医生评分/点评内容：均取自上次用户的评价记录。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回复内容：取自医院B端系统或代理商后台及运营后台回复给患者的内容。只能回复一次。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回复人：医院名称/天使导医/代理商组织名，谁回复取对应帐号名称/所属组织名。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16.6查看返馈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7350" cy="3542665"/>
                  <wp:effectExtent l="0" t="0" r="0" b="635"/>
                  <wp:docPr id="21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3542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关注公众号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绑定手机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已有意见返馈记录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功能说明：未做回复的记录，只显示历史返馈的内容。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返馈内容/返馈时间：均取自用户历史返馈的内容与时间。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回复内容：取自此记录被医院/天使导医/代理商所回复的内空。只能回复一次。</w:t>
            </w:r>
          </w:p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回复人：医院名称/天使导医/代理商组织名，谁回复取对应帐号名称/所属组织名。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16.7二维码修改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3540" cy="1374140"/>
                  <wp:effectExtent l="0" t="0" r="3810" b="16510"/>
                  <wp:docPr id="267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540" cy="1374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5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二维码：已请求的二维码需本地保存。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APP业务员端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17本次修改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17.1代约修改（代约到科室）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1739900"/>
                  <wp:effectExtent l="0" t="0" r="17780" b="12700"/>
                  <wp:docPr id="20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173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当前代约医院被配置为预约到科室且当前有可预约的科室。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功能说明：增加一种代约到科室的业务流程。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去掉了医生项目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增加了患者年龄的必填项，范围0~99。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17.2添加业务员（开放）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4283710"/>
                  <wp:effectExtent l="0" t="0" r="17780" b="2540"/>
                  <wp:docPr id="17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428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成员姓名：不限录入字符类型与字符数，必填项。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成员手机：限11位数字且以1开头，多出部分无法录入。且手机号在业务员身份条件下唯一。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提交：提交内容验证数据合法性提示不同的内容弹框。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96390" cy="848360"/>
                  <wp:effectExtent l="0" t="0" r="3810" b="8890"/>
                  <wp:docPr id="1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848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590675" cy="845185"/>
                  <wp:effectExtent l="0" t="0" r="9525" b="12065"/>
                  <wp:docPr id="18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84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590040" cy="843280"/>
                  <wp:effectExtent l="0" t="0" r="10160" b="13970"/>
                  <wp:docPr id="19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040" cy="843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17.3注册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03725" cy="3321050"/>
                  <wp:effectExtent l="0" t="0" r="15875" b="12700"/>
                  <wp:docPr id="26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725" cy="332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下载天使导医APP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使用的手机号未注册过开使导医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手机号：限11位数字，多出或录入其它字符不可正常录入。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用户协议：默认选中状态，取消选中注册按键变灰不可用。点击协议跳转至新页面URL。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注册：注册时验证手机号是否已存在，不存在则转到用户类型选择页面。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17.4用户类型选择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48380" cy="3501390"/>
                  <wp:effectExtent l="0" t="0" r="13970" b="3810"/>
                  <wp:docPr id="23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380" cy="3501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由注册首页进入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65325" cy="1425575"/>
                  <wp:effectExtent l="0" t="0" r="15875" b="3175"/>
                  <wp:docPr id="23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42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医院业务人员：选中后下一步转至医院列表选择页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个人用户：选中后下一步，即需验证是否已存上级，如果不存在则绑定到天使导医（虚拟）</w:t>
            </w:r>
          </w:p>
          <w:p>
            <w:pPr>
              <w:numPr>
                <w:ilvl w:val="0"/>
                <w:numId w:val="0"/>
              </w:numPr>
              <w:ind w:left="420"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如果存在上级，则提示弹框，让用户选择，重新关联或去登录。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1616075" cy="1362075"/>
                  <wp:effectExtent l="0" t="0" r="3175" b="9525"/>
                  <wp:docPr id="24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17.5归属医院列表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71160" cy="5135245"/>
                  <wp:effectExtent l="0" t="0" r="15240" b="8255"/>
                  <wp:docPr id="25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160" cy="5135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由用户类型选择页进入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验证是否开启定位功能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城市：选中进入城市切换页面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搜索：选中进入医院搜索页面（限当前城市内的医院搜索）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列表：默认按当前定位的最近距离排序。由医院名称，医院地址，定位距离组成。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选中：选中医院后验证此手机是否已存在上级，如果存在则提示弹框。如果不存则直接绑定此医院为此用户上级，并注册成功。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2105025" cy="981075"/>
                  <wp:effectExtent l="0" t="0" r="9525" b="9525"/>
                  <wp:docPr id="24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622425" cy="461010"/>
                  <wp:effectExtent l="0" t="0" r="15875" b="15240"/>
                  <wp:docPr id="25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461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重新关联：即修改此用户为当前选中的医院名下。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登录：则跳转至登录页面。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其它：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默认显示20条记录，向下拉取时再从系统中取出20条。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17.6搜索医院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60545" cy="2649855"/>
                  <wp:effectExtent l="0" t="0" r="1905" b="17145"/>
                  <wp:docPr id="25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545" cy="2649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由医院列表进入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搜索框：选中搜索框后，弹出系统键盘。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搜索动作：用户在搜索框中每录入一个字，即对应搜索当前城市中的匹配医院名称。并按距离由近到远排序。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选中：用户选中医院后，验证是否已存在上级。提示弹框同上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其它：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默认取出20条记录，向下拉取时再取出20条。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17.7切换城市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09750" cy="3270250"/>
                  <wp:effectExtent l="0" t="0" r="0" b="6350"/>
                  <wp:docPr id="25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3270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归属医院页面进入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列表：由省市构成。如：上海=&gt;上海，河北=保定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17.8登录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15515" cy="3439160"/>
                  <wp:effectExtent l="0" t="0" r="13335" b="8890"/>
                  <wp:docPr id="25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343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下载了天使导医APP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手机号：限11位数字，多出或录入其它字符不可正常录入。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用户协议：默认选中状态，取消选中登录按键变灰不可用。点击协议跳转至新页面URL。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登录：验理验证码是否正确，登录成功并进入首页。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17.9我的帐户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71675" cy="3715385"/>
                  <wp:effectExtent l="0" t="0" r="9525" b="18415"/>
                  <wp:docPr id="26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3715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已登录APP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在APP端增加了做为患者身份的微信公众号余额。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61640" cy="714375"/>
                  <wp:effectExtent l="0" t="0" r="10160" b="9525"/>
                  <wp:docPr id="26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0" cy="71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17.10代约记录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54960" cy="3680460"/>
                  <wp:effectExtent l="0" t="0" r="2540" b="15240"/>
                  <wp:docPr id="263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60" cy="3680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已登录APP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取消代约：增加了取消代约功能。即放弃当前已代预的诊位。释放诊位数。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就诊状态：增加了就诊状态，未到场，已取消，已结诊，已代约。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代约记录筛选：默认为全部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24025" cy="2447925"/>
                  <wp:effectExtent l="0" t="0" r="9525" b="9525"/>
                  <wp:docPr id="265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244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天使导医代理商管理后台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18员工管理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18.1代理商团队管理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2752090"/>
                  <wp:effectExtent l="0" t="0" r="3175" b="10160"/>
                  <wp:docPr id="2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752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tabs>
                <w:tab w:val="left" w:pos="2115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数据权限：当前列表内的业务员均由当前登录帐号创建。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428365"/>
                  <wp:effectExtent l="0" t="0" r="635" b="635"/>
                  <wp:docPr id="2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42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r>
              <w:drawing>
                <wp:inline distT="0" distB="0" distL="114300" distR="114300">
                  <wp:extent cx="5465445" cy="1839595"/>
                  <wp:effectExtent l="0" t="0" r="1905" b="8255"/>
                  <wp:docPr id="21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45" cy="1839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495040" cy="333375"/>
                  <wp:effectExtent l="0" t="0" r="10160" b="9525"/>
                  <wp:docPr id="21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1、筛选条件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业务员姓名：不限用户录入字符类型与数量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负责区域：省/市结构，必须先选省份再选城市，否则城市不可下拉。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状态：全部（默认），正常，离职。这里的在职与离职只做系统标记，无系统功能。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开通时间：日历表形式展现，精确到天且起始时间&lt;=结束时间。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 号：系统自增ID，默认按期倒序排列。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业务员名/电话/性别/负责区域/身份证/备注：取自代理商后台自增时录入的业务员姓名。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上级代理人：即当前记录的创建人。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员工数量：当前记录是被创建的则无员工数量。如果当前记录创建了别人则显示员工数量。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点击员工数量在当前页面显示。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帐户余额：指当前业务员身份的帐户余额。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开户行/帐号/开户名：取自用户提现时绑定的银行信息。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所属组织：取自创建时所录入或选择的机构名称。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搜索：支持多筛选条件的结果查询。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导出：支持当查询结果的导出EXCEL功能。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新增：当前窗口打开新增页面。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修改：当前窗口打开新增页面。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一页显示最多10行，多出翻页。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面包屑：只做显示不做链接。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18.2新增团队员工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4262755"/>
                  <wp:effectExtent l="0" t="0" r="10160" b="4445"/>
                  <wp:docPr id="2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262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姓名：VARCHAR，默认为空。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手机号码：限11位数字且以一开头。默认为空。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性别：下拉选择，男/女，默认为男。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所属组织/所属上级代理人：取自创建人当前归属的组织名称与人名。不何修改。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负责区域：省、市。默认为空且必须先选择省份后再选择城市。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身份证号：至多18位数字。默认为空。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备注：varchar(100),默认为空。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*:代理必填项。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保存：提交当前内容同时验证数据合法情，回到列表页。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取消：放弃当前操作内容，返回列表页。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18.3修改团队员工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7985" cy="4577080"/>
                  <wp:effectExtent l="0" t="0" r="18415" b="13970"/>
                  <wp:docPr id="2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985" cy="4577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功能说明：同新增。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状态：正常（默认），离职。暂无实际功能。只做显示。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19代约管理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19.1代约记录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1703070"/>
                  <wp:effectExtent l="0" t="0" r="17780" b="11430"/>
                  <wp:docPr id="7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1703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428365"/>
                  <wp:effectExtent l="0" t="0" r="635" b="635"/>
                  <wp:docPr id="2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42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6715" cy="1699260"/>
                  <wp:effectExtent l="0" t="0" r="635" b="15240"/>
                  <wp:docPr id="7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715" cy="169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1、条件筛选区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姓名：不限录入字符类型与字符数。默认为空。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手机号：限11位数，以1开头。默认为空。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门诊状态：全部（默认），待诊，结诊，未到，已取消。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预约就诊时间：日历表格式，精确到天且开始时间&lt;=结束时间。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预约类型：全部（默认），APP代约，微信预约。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业务员：如果是代约记录，有代约业务员，如果是预约用户则显示为空。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ID序号：系统自增ID，默认排序为其倒序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预约医生：预约/代约到医生，则有预约医生。预约/代约到医院，则无预约医生。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业务员：代约记录对应显示代约的业务员姓名。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代约/预约时间：代约记录取业务员APP代约的时间，预约记录取患者的预约时间。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预约类型：APP代约，微信预约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门诊状态：待诊，结诊，未到，已取消。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A待诊：预约成功且未结诊未到期未取消即为待诊状态。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B结诊：医生结诊收费过的预约记录为结诊状态。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C未到：预约成功且未取消且未结诊且超过当天24点。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D已取消：由APP业务员发起的取消，代约记录。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搜索：支持多条件的结果查询。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导出：支持当前查询结果的导出EXCEL的功能。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面包屑只做显示不加链接。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20财务管理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20.1医院交易明细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2952750"/>
                  <wp:effectExtent l="0" t="0" r="3175" b="0"/>
                  <wp:docPr id="20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95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428365"/>
                  <wp:effectExtent l="0" t="0" r="635" b="635"/>
                  <wp:docPr id="22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42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72430" cy="2717800"/>
                  <wp:effectExtent l="0" t="0" r="13970" b="6350"/>
                  <wp:docPr id="22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430" cy="271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1、条件筛选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医院名称/业务员/患者名：均不限录入的字符数与字符类型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代约预约：全部（默认），代约，预约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交易日期：日历表形式，精确到天且开始时间&lt;=结束时间。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交易日期：即收费成功的提交时间戳。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流水号：即订单号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分佣比例：取订单发生时的分佣比例值 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搜索：支持多条件的组合查询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导出：支持当前查询结果 的EXCEL导出功能。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面包屑导航，只做显示不加链接。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20.2导医交易明细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3037840"/>
                  <wp:effectExtent l="0" t="0" r="17780" b="10160"/>
                  <wp:docPr id="22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3037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428365"/>
                  <wp:effectExtent l="0" t="0" r="635" b="635"/>
                  <wp:docPr id="22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42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2734310"/>
                  <wp:effectExtent l="0" t="0" r="17780" b="8890"/>
                  <wp:docPr id="22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2734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交易日期：日历表形式，精确到天且开始时间&lt;=结束时间。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患者姓名/一二级业务员名：不限录入字符数与字符类型。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交易日期：即收费成功提交日期，格式时间戳。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流水号：即订单号。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交易类型：只有分佣转入。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消费金额=诊疗费+药费。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搜索：支持多条件的结果查询。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导出：支持当前查询结果的导出EXCEL功能。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一页最多显示10条，多出翻页。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面包屑导航只做显示不做链接。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20.3平台交易明细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3423285"/>
                  <wp:effectExtent l="0" t="0" r="17780" b="5715"/>
                  <wp:docPr id="23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3423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039745"/>
                  <wp:effectExtent l="0" t="0" r="635" b="8255"/>
                  <wp:docPr id="23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03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6080" cy="2345055"/>
                  <wp:effectExtent l="0" t="0" r="1270" b="17145"/>
                  <wp:docPr id="23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080" cy="2345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1、页头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账户余额=应收+接洽费+应付+充值总额。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应付：取自订单分润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应收=代理商历史收入总额-代理商已提现总额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接洽费：取自收费成功时，设置的接洽费用。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2、条件筛选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交易日期：日历表形式，精确到天且开始日期&lt;=结束日期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交易类型：全部（默认），提现转出，分佣转入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身份类型：此处只有代理商类型。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金额：此处的金额为代理商的每笔订单收入。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付款状态：全部</w:t>
            </w:r>
            <w:r>
              <w:rPr>
                <w:rFonts w:hint="eastAsia"/>
                <w:lang w:val="en-US" w:eastAsia="zh-CN"/>
              </w:rPr>
              <w:t>（默认），未支付，打款成功。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交易日期：指收费成功的提交日期，格式时间戳。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流水号：指订单号。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交易类型：提现转出，分佣转入。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A提现转出：提代理商发起的提现申请且打款成功的记录。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B分佣转入：此代理商的每笔订单的收入记录。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付款状态：此处应全部为打款成功的记录。（包括提现转出的申请及分佣转入的系统自动转入）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搜索：支持多条件的结果查询。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导出：支持当前查询结果的导出EXCEL功能。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提现：验证当前应付金额是否&gt;=100元，提不同的确认框。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63745" cy="1425575"/>
                  <wp:effectExtent l="0" t="0" r="8255" b="3175"/>
                  <wp:docPr id="23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745" cy="142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</w:pPr>
            <w:r>
              <w:rPr>
                <w:rFonts w:hint="eastAsia"/>
                <w:lang w:val="en-US" w:eastAsia="zh-CN"/>
              </w:rPr>
              <w:t>充值：跳转第三方支付平台进行充值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20.4业务账户汇总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1650365"/>
                  <wp:effectExtent l="0" t="0" r="3175" b="6985"/>
                  <wp:docPr id="23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165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039745"/>
                  <wp:effectExtent l="0" t="0" r="635" b="8255"/>
                  <wp:docPr id="23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03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9255" cy="1771650"/>
                  <wp:effectExtent l="0" t="0" r="17145" b="0"/>
                  <wp:docPr id="24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255" cy="1771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1、条件筛选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业务员名：不限用户录入字符数与字付类型。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手机号：限11位数字。</w:t>
            </w:r>
          </w:p>
          <w:p>
            <w:pPr>
              <w:numPr>
                <w:ilvl w:val="0"/>
                <w:numId w:val="40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注册时间：日历表形式，精确到天且开始时间&lt;=结束时间。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业务员名称：取自创建业务员时的业务员名。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手机号：取自创建业务员时的业务员手机。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注册时间：取自创建业务员时的注册时间。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累计成功代约消费人数：此业务历史上成功代约且消费过的人头数。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当前帐户金额：此业务当前帐户中的余额。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累计提成金额：当前帐户余额+历史已提现金额。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搜索：支持多条件的结果查询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导出：支持当前查询条件的导出EXCEL的功能。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一面最多显示10条记录，多出翻页。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面包屑导航只做显示不做链接。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20.5历史提现记录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8620" cy="2654300"/>
                  <wp:effectExtent l="0" t="0" r="17780" b="12700"/>
                  <wp:docPr id="24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620" cy="265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频道权限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数据权限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6215" cy="3039745"/>
                  <wp:effectExtent l="0" t="0" r="635" b="8255"/>
                  <wp:docPr id="24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15" cy="303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71795" cy="2480310"/>
                  <wp:effectExtent l="0" t="0" r="14605" b="15240"/>
                  <wp:docPr id="24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795" cy="2480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2、悬浮效果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465445" cy="2449195"/>
                  <wp:effectExtent l="0" t="0" r="1905" b="8255"/>
                  <wp:docPr id="244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45" cy="2449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1、筛选条件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提现单号：限数字，不限录入数量。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手机号：限数字，不限录入数量。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提现用户来源：全部（默认），代理商提现。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申请时间：日历表形式，精确到天且开始时间&lt;=结束时间。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提现状态：全部（默认），审核中，审核通过，审核驳回，打款失败，打款成功。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ID序号：系统自增ID。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提现单号：提现订单号。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申请时间：即提现的发起起时间，格式时间戳。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登录帐号：提现发起人的后台帐号名。如：</w:t>
            </w:r>
            <w:r>
              <w:drawing>
                <wp:inline distT="0" distB="0" distL="114300" distR="114300">
                  <wp:extent cx="485775" cy="180975"/>
                  <wp:effectExtent l="0" t="0" r="9525" b="9525"/>
                  <wp:docPr id="245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手机号码：手机号码对应的是提现发起人的帐号对应的手机号码。代理商提现时，对应为其创建联系人的手机号。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提现用户来源：此处只有代理商提现一个来源。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提现金额：提现发起时的提现金额（发起提现金额=当前帐户的所有付收金额）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银行帐号/开户行/开户名：指提现发起时代理商机构所配置的银行帐号/开户行/开户名。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提现状态 ：审核中，审核通过，审核驳回，打款失败，打款成功。（默认只显示一行，多出隐藏）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A审核中：提现发起且未审核且未操作打款时，即为审核中。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B审核通过：提现发起已审核且未操作打款时，即为审核通过。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C打款成功：提现发起已审核且未操作打款成功时，即为打款成功。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D打款失败：提现发起已审核且未操作打款失败时，即为打款失败。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E审核驳回：提现发起已审核且操作审核驳回时，即为审核驳回。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驳回原因/失败原因：包括驳回申请的原因及打款失败的原因的回复内容。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审核时间：取操作审核 通过或驳回时操作的系统时间，格式时间戳。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搜索：支持多条的结果查询。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导出：支持当前查询结果的导出EXCEL功能。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一页最多显示10条记录，多出翻页。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面包屑导航只做显示，不做链接。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天使导医B端2.0APP版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21.1登录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58950" cy="2740025"/>
                  <wp:effectExtent l="0" t="0" r="12700" b="3175"/>
                  <wp:docPr id="22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0" cy="274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已下载APP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已开通帐号与密码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用户名：不限用户输入的用户名字符数与字符类型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密码：不限用户输入的密码字符数与字符类型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用户协议：默认勾选，取消勾选则登录BUTTON不可用。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登录：登录时验证用户名与密码是否存在，是否一到致。成功验证则进入首页。否则提示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85950" cy="419100"/>
                  <wp:effectExtent l="0" t="0" r="0" b="0"/>
                  <wp:docPr id="2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21.2收费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98650" cy="3291840"/>
                  <wp:effectExtent l="0" t="0" r="6350" b="3810"/>
                  <wp:docPr id="24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650" cy="3291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42665" cy="638175"/>
                  <wp:effectExtent l="0" t="0" r="635" b="9525"/>
                  <wp:docPr id="24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66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2、选中下拉效果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904490" cy="666750"/>
                  <wp:effectExtent l="0" t="0" r="10160" b="0"/>
                  <wp:docPr id="250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490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3、下拉刷新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837815" cy="419100"/>
                  <wp:effectExtent l="0" t="0" r="635" b="0"/>
                  <wp:docPr id="25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搜索：打开新搜索页面，搜索当前患者预约记录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患者姓名/手机/年龄/性别：均取自预约或代约时所填写的用户信息。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预约时间/科室/医生：均取自预约时所选择的时间/科室/医生，如无预约到医生则不显示医生姓名。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预约状态：代约成功（来自APP的代约）与预约成功（来自微信的预约）。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排序：一页显示20条，排序按预约时间的正序排序。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收费：进入收费录入页面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添加：进入新增患者页面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21.3收费录入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64175" cy="2576195"/>
                  <wp:effectExtent l="0" t="0" r="3175" b="14605"/>
                  <wp:docPr id="26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57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由收费记录进入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诊疗费：</w:t>
            </w:r>
            <w:r>
              <w:rPr>
                <w:rFonts w:hint="eastAsia"/>
                <w:lang w:val="en-US" w:eastAsia="zh-CN"/>
              </w:rPr>
              <w:t>范围大于等于0，小于等100000的两位小数。必填项。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药费：范围大于等于0，小于等100000的两位小数。必填项。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就诊科室：默认为预约/代约时的科室。点击进入科室与医生选择页。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就诊医生：默认为预约/代约时的医生。点击进入科室与医生选择页。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就医记录：显示200字，实际不限字数。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确认：提交当前记录中的内容，同时验证数据合法性。成功后返回收费列表。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返回：放弃当前录入，返回收费列表。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21.4搜索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47235" cy="2676525"/>
                  <wp:effectExtent l="0" t="0" r="5715" b="9525"/>
                  <wp:docPr id="26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235" cy="267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搜索：支持患者名与患者手机的检索。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关键字联想：每录入一个关键字，即由当前结果中查找符合条件的结果。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排序：搜索结果仍按预约时间的正序排序。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一页显示最多20条，下拉加载时再取后20条直到最后一项。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收费：进入收费页面。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取消：放弃当前搜索内容，返回收费列表。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21.5新增患者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10075" cy="3159125"/>
                  <wp:effectExtent l="0" t="0" r="9525" b="3175"/>
                  <wp:docPr id="27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315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患者姓名：VARCHAR，必填项。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手机号码：限11位数字，以1开头。必填项。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患者性别：男/女，默认为男。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患者年龄：0-99数字。必填项。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药费/诊疗费：</w:t>
            </w:r>
            <w:r>
              <w:rPr>
                <w:rFonts w:hint="eastAsia"/>
                <w:lang w:val="en-US" w:eastAsia="zh-CN"/>
              </w:rPr>
              <w:t>范围大于等于0，小于等100000的两位小数。必填项。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患者来源：默认为天使导医2，点击打开新页面。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就医记录：不限字符数。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就诊科室：默认为当前自增帐户医生对应科室。可二次选择。</w:t>
            </w:r>
          </w:p>
          <w:p>
            <w:pPr>
              <w:numPr>
                <w:ilvl w:val="0"/>
                <w:numId w:val="46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结诊医生：默认为当前自增帐户医生。可二次选择。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确定：提交当前录入内容，同时验证数据合法性。成功后返回收费列表。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返回：放弃当前录入内容，返回收费列表。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21.6患者来源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76780" cy="3479800"/>
                  <wp:effectExtent l="0" t="0" r="13970" b="6350"/>
                  <wp:docPr id="27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780" cy="3479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自增患者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1、内容：固定写死图上8条来源。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21.7收费历史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54835" cy="3018790"/>
                  <wp:effectExtent l="0" t="0" r="12065" b="10160"/>
                  <wp:docPr id="27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835" cy="3018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18765" cy="447675"/>
                  <wp:effectExtent l="0" t="0" r="635" b="9525"/>
                  <wp:docPr id="273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76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2、选中下拉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56865" cy="2085975"/>
                  <wp:effectExtent l="0" t="0" r="635" b="9525"/>
                  <wp:docPr id="274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865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3、下拉刷新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1、内容部分（同上）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搜索：进入搜索页面（同搜索）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显示：一页最多显示20条，下拉后再显示20直到最后一条数据。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排序：默认按结诊时间倒序。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21.8设置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71595" cy="2013585"/>
                  <wp:effectExtent l="0" t="0" r="14605" b="5715"/>
                  <wp:docPr id="27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201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交互说明：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1、选中效果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43125" cy="419100"/>
                  <wp:effectExtent l="0" t="0" r="9525" b="0"/>
                  <wp:docPr id="276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62175" cy="485775"/>
                  <wp:effectExtent l="0" t="0" r="9525" b="9525"/>
                  <wp:docPr id="27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头像：点击调起相机/相册，尺寸见UI。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基本信息：点击打开基本信息页。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检查更新：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AIOS：只显示当前版本号。无更新功能。</w:t>
            </w:r>
          </w:p>
          <w:p>
            <w:pPr>
              <w:numPr>
                <w:ilvl w:val="0"/>
                <w:numId w:val="0"/>
              </w:numPr>
              <w:ind w:leftChars="0"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B安卓：显示当前版本号且显示最新版本。点击更新。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用户协议：点击跳转至用户协议页面（本地）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联系我们：点击提示播打400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退出：退出当前帐户返回登录页面。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21.9基本信息</w:t>
      </w:r>
    </w:p>
    <w:tbl>
      <w:tblPr>
        <w:tblStyle w:val="12"/>
        <w:tblW w:w="88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88030" cy="2684145"/>
                  <wp:effectExtent l="0" t="0" r="7620" b="1905"/>
                  <wp:docPr id="27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030" cy="2684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前置条件：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功能说明：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6" w:type="dxa"/>
          </w:tcPr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医生姓名：限10汉字，（默认由B端PC版系统配置，否则为空，用户可修改）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性别：男/女（默认由B端PC版系统配置，否则为空，用户可修改）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生日：年-月-日（默认由B端PC版系统配置，否则为空，用户可修改）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简介：默认由B端PC版系统配置，否则为空，用户可修改。</w:t>
            </w:r>
          </w:p>
          <w:p>
            <w:pPr>
              <w:numPr>
                <w:ilvl w:val="0"/>
                <w:numId w:val="47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专长：默认由B端PC版系统配置，否则为空，用户可修改。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其它工作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22微信公众号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23微信分享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24极光推送接入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25短信供应商接入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26子域名生成配置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486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posOffset>2275205</wp:posOffset>
              </wp:positionH>
              <wp:positionV relativeFrom="paragraph">
                <wp:posOffset>-12700</wp:posOffset>
              </wp:positionV>
              <wp:extent cx="1036320" cy="167005"/>
              <wp:effectExtent l="0" t="0" r="0" b="0"/>
              <wp:wrapNone/>
              <wp:docPr id="135" name="文本框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36320" cy="167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Theme="minorEastAsi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- 3 -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t>42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79.15pt;margin-top:-1pt;height:13.15pt;width:81.6pt;mso-position-horizontal-relative:margin;z-index:251658240;mso-width-relative:page;mso-height-relative:page;" filled="f" stroked="f" coordsize="21600,21600" o:gfxdata="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cfwYG2AAAAAkB&#10;AAAPAAAAAAAAAAEAIAAAACIAAABkcnMvZG93bnJldi54bWxQSwECFAAUAAAACACHTuJAjBOaUBsC&#10;AAAYBAAADgAAAAAAAAABACAAAAAn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rPr>
                        <w:rFonts w:hint="eastAsia" w:eastAsiaTheme="minorEastAsia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- 3 -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t>42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100CA4"/>
    <w:multiLevelType w:val="singleLevel"/>
    <w:tmpl w:val="59100CA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9100D25"/>
    <w:multiLevelType w:val="singleLevel"/>
    <w:tmpl w:val="59100D2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9100EC7"/>
    <w:multiLevelType w:val="singleLevel"/>
    <w:tmpl w:val="59100EC7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591012C2"/>
    <w:multiLevelType w:val="singleLevel"/>
    <w:tmpl w:val="591012C2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91016C4"/>
    <w:multiLevelType w:val="singleLevel"/>
    <w:tmpl w:val="591016C4"/>
    <w:lvl w:ilvl="0" w:tentative="0">
      <w:start w:val="3"/>
      <w:numFmt w:val="decimal"/>
      <w:suff w:val="nothing"/>
      <w:lvlText w:val="%1、"/>
      <w:lvlJc w:val="left"/>
    </w:lvl>
  </w:abstractNum>
  <w:abstractNum w:abstractNumId="5">
    <w:nsid w:val="591016D9"/>
    <w:multiLevelType w:val="singleLevel"/>
    <w:tmpl w:val="591016D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9101919"/>
    <w:multiLevelType w:val="singleLevel"/>
    <w:tmpl w:val="5910191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910194B"/>
    <w:multiLevelType w:val="singleLevel"/>
    <w:tmpl w:val="5910194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9101970"/>
    <w:multiLevelType w:val="singleLevel"/>
    <w:tmpl w:val="5910197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9101989"/>
    <w:multiLevelType w:val="singleLevel"/>
    <w:tmpl w:val="5910198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9101999"/>
    <w:multiLevelType w:val="singleLevel"/>
    <w:tmpl w:val="5910199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591019A8"/>
    <w:multiLevelType w:val="singleLevel"/>
    <w:tmpl w:val="591019A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591019B5"/>
    <w:multiLevelType w:val="singleLevel"/>
    <w:tmpl w:val="591019B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91019C5"/>
    <w:multiLevelType w:val="singleLevel"/>
    <w:tmpl w:val="591019C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591019D7"/>
    <w:multiLevelType w:val="singleLevel"/>
    <w:tmpl w:val="591019D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591019E5"/>
    <w:multiLevelType w:val="singleLevel"/>
    <w:tmpl w:val="591019E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591019F3"/>
    <w:multiLevelType w:val="singleLevel"/>
    <w:tmpl w:val="591019F3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59101A01"/>
    <w:multiLevelType w:val="singleLevel"/>
    <w:tmpl w:val="59101A0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59101A19"/>
    <w:multiLevelType w:val="singleLevel"/>
    <w:tmpl w:val="59101A1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102358"/>
    <w:multiLevelType w:val="singleLevel"/>
    <w:tmpl w:val="59102358"/>
    <w:lvl w:ilvl="0" w:tentative="0">
      <w:start w:val="5"/>
      <w:numFmt w:val="decimal"/>
      <w:suff w:val="nothing"/>
      <w:lvlText w:val="%1、"/>
      <w:lvlJc w:val="left"/>
    </w:lvl>
  </w:abstractNum>
  <w:abstractNum w:abstractNumId="20">
    <w:nsid w:val="59102455"/>
    <w:multiLevelType w:val="singleLevel"/>
    <w:tmpl w:val="5910245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1">
    <w:nsid w:val="59103DF7"/>
    <w:multiLevelType w:val="singleLevel"/>
    <w:tmpl w:val="59103DF7"/>
    <w:lvl w:ilvl="0" w:tentative="0">
      <w:start w:val="6"/>
      <w:numFmt w:val="decimal"/>
      <w:suff w:val="nothing"/>
      <w:lvlText w:val="%1、"/>
      <w:lvlJc w:val="left"/>
    </w:lvl>
  </w:abstractNum>
  <w:abstractNum w:abstractNumId="22">
    <w:nsid w:val="59103EAD"/>
    <w:multiLevelType w:val="singleLevel"/>
    <w:tmpl w:val="59103EA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59103FBC"/>
    <w:multiLevelType w:val="singleLevel"/>
    <w:tmpl w:val="59103FBC"/>
    <w:lvl w:ilvl="0" w:tentative="0">
      <w:start w:val="2"/>
      <w:numFmt w:val="decimal"/>
      <w:suff w:val="nothing"/>
      <w:lvlText w:val="%1、"/>
      <w:lvlJc w:val="left"/>
    </w:lvl>
  </w:abstractNum>
  <w:abstractNum w:abstractNumId="24">
    <w:nsid w:val="591040FD"/>
    <w:multiLevelType w:val="singleLevel"/>
    <w:tmpl w:val="591040F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591043A7"/>
    <w:multiLevelType w:val="singleLevel"/>
    <w:tmpl w:val="591043A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6">
    <w:nsid w:val="5910489F"/>
    <w:multiLevelType w:val="singleLevel"/>
    <w:tmpl w:val="5910489F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7">
    <w:nsid w:val="591048C0"/>
    <w:multiLevelType w:val="singleLevel"/>
    <w:tmpl w:val="591048C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8">
    <w:nsid w:val="59104950"/>
    <w:multiLevelType w:val="singleLevel"/>
    <w:tmpl w:val="59104950"/>
    <w:lvl w:ilvl="0" w:tentative="0">
      <w:start w:val="7"/>
      <w:numFmt w:val="decimal"/>
      <w:suff w:val="nothing"/>
      <w:lvlText w:val="%1、"/>
      <w:lvlJc w:val="left"/>
    </w:lvl>
  </w:abstractNum>
  <w:abstractNum w:abstractNumId="29">
    <w:nsid w:val="591049C8"/>
    <w:multiLevelType w:val="singleLevel"/>
    <w:tmpl w:val="591049C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0">
    <w:nsid w:val="59113ADB"/>
    <w:multiLevelType w:val="singleLevel"/>
    <w:tmpl w:val="59113ADB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59113B0C"/>
    <w:multiLevelType w:val="singleLevel"/>
    <w:tmpl w:val="59113B0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2">
    <w:nsid w:val="5911609B"/>
    <w:multiLevelType w:val="singleLevel"/>
    <w:tmpl w:val="5911609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3">
    <w:nsid w:val="59116A8D"/>
    <w:multiLevelType w:val="singleLevel"/>
    <w:tmpl w:val="59116A8D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9117584"/>
    <w:multiLevelType w:val="singleLevel"/>
    <w:tmpl w:val="59117584"/>
    <w:lvl w:ilvl="0" w:tentative="0">
      <w:start w:val="2"/>
      <w:numFmt w:val="decimal"/>
      <w:suff w:val="nothing"/>
      <w:lvlText w:val="%1、"/>
      <w:lvlJc w:val="left"/>
    </w:lvl>
  </w:abstractNum>
  <w:abstractNum w:abstractNumId="35">
    <w:nsid w:val="591D4463"/>
    <w:multiLevelType w:val="singleLevel"/>
    <w:tmpl w:val="591D4463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591D44A5"/>
    <w:multiLevelType w:val="singleLevel"/>
    <w:tmpl w:val="591D44A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7">
    <w:nsid w:val="591E5A84"/>
    <w:multiLevelType w:val="singleLevel"/>
    <w:tmpl w:val="591E5A84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91E5A99"/>
    <w:multiLevelType w:val="singleLevel"/>
    <w:tmpl w:val="591E5A9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9">
    <w:nsid w:val="5923F6E4"/>
    <w:multiLevelType w:val="singleLevel"/>
    <w:tmpl w:val="5923F6E4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0">
    <w:nsid w:val="5924F423"/>
    <w:multiLevelType w:val="singleLevel"/>
    <w:tmpl w:val="5924F423"/>
    <w:lvl w:ilvl="0" w:tentative="0">
      <w:start w:val="2"/>
      <w:numFmt w:val="decimal"/>
      <w:suff w:val="nothing"/>
      <w:lvlText w:val="%1、"/>
      <w:lvlJc w:val="left"/>
    </w:lvl>
  </w:abstractNum>
  <w:abstractNum w:abstractNumId="41">
    <w:nsid w:val="5924F435"/>
    <w:multiLevelType w:val="singleLevel"/>
    <w:tmpl w:val="5924F43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2">
    <w:nsid w:val="59252B61"/>
    <w:multiLevelType w:val="singleLevel"/>
    <w:tmpl w:val="59252B61"/>
    <w:lvl w:ilvl="0" w:tentative="0">
      <w:start w:val="2"/>
      <w:numFmt w:val="decimal"/>
      <w:suff w:val="nothing"/>
      <w:lvlText w:val="%1、"/>
      <w:lvlJc w:val="left"/>
    </w:lvl>
  </w:abstractNum>
  <w:abstractNum w:abstractNumId="43">
    <w:nsid w:val="59252B73"/>
    <w:multiLevelType w:val="singleLevel"/>
    <w:tmpl w:val="59252B73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4">
    <w:nsid w:val="592FA3AE"/>
    <w:multiLevelType w:val="singleLevel"/>
    <w:tmpl w:val="592FA3AE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5">
    <w:nsid w:val="59392E30"/>
    <w:multiLevelType w:val="singleLevel"/>
    <w:tmpl w:val="59392E3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6">
    <w:nsid w:val="593FB527"/>
    <w:multiLevelType w:val="singleLevel"/>
    <w:tmpl w:val="593FB52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33"/>
  </w:num>
  <w:num w:numId="3">
    <w:abstractNumId w:val="18"/>
  </w:num>
  <w:num w:numId="4">
    <w:abstractNumId w:val="17"/>
  </w:num>
  <w:num w:numId="5">
    <w:abstractNumId w:val="16"/>
  </w:num>
  <w:num w:numId="6">
    <w:abstractNumId w:val="15"/>
  </w:num>
  <w:num w:numId="7">
    <w:abstractNumId w:val="14"/>
  </w:num>
  <w:num w:numId="8">
    <w:abstractNumId w:val="13"/>
  </w:num>
  <w:num w:numId="9">
    <w:abstractNumId w:val="12"/>
  </w:num>
  <w:num w:numId="10">
    <w:abstractNumId w:val="11"/>
  </w:num>
  <w:num w:numId="11">
    <w:abstractNumId w:val="10"/>
  </w:num>
  <w:num w:numId="12">
    <w:abstractNumId w:val="9"/>
  </w:num>
  <w:num w:numId="13">
    <w:abstractNumId w:val="34"/>
  </w:num>
  <w:num w:numId="14">
    <w:abstractNumId w:val="7"/>
  </w:num>
  <w:num w:numId="15">
    <w:abstractNumId w:val="8"/>
  </w:num>
  <w:num w:numId="16">
    <w:abstractNumId w:val="6"/>
  </w:num>
  <w:num w:numId="17">
    <w:abstractNumId w:val="1"/>
  </w:num>
  <w:num w:numId="18">
    <w:abstractNumId w:val="2"/>
  </w:num>
  <w:num w:numId="19">
    <w:abstractNumId w:val="3"/>
  </w:num>
  <w:num w:numId="20">
    <w:abstractNumId w:val="4"/>
  </w:num>
  <w:num w:numId="21">
    <w:abstractNumId w:val="5"/>
  </w:num>
  <w:num w:numId="22">
    <w:abstractNumId w:val="19"/>
  </w:num>
  <w:num w:numId="23">
    <w:abstractNumId w:val="20"/>
  </w:num>
  <w:num w:numId="24">
    <w:abstractNumId w:val="21"/>
  </w:num>
  <w:num w:numId="25">
    <w:abstractNumId w:val="22"/>
  </w:num>
  <w:num w:numId="26">
    <w:abstractNumId w:val="23"/>
  </w:num>
  <w:num w:numId="27">
    <w:abstractNumId w:val="24"/>
  </w:num>
  <w:num w:numId="28">
    <w:abstractNumId w:val="25"/>
  </w:num>
  <w:num w:numId="29">
    <w:abstractNumId w:val="26"/>
  </w:num>
  <w:num w:numId="30">
    <w:abstractNumId w:val="27"/>
  </w:num>
  <w:num w:numId="31">
    <w:abstractNumId w:val="28"/>
  </w:num>
  <w:num w:numId="32">
    <w:abstractNumId w:val="29"/>
  </w:num>
  <w:num w:numId="33">
    <w:abstractNumId w:val="30"/>
  </w:num>
  <w:num w:numId="34">
    <w:abstractNumId w:val="31"/>
  </w:num>
  <w:num w:numId="35">
    <w:abstractNumId w:val="32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133112"/>
    <w:rsid w:val="000D2751"/>
    <w:rsid w:val="000F2476"/>
    <w:rsid w:val="013A706B"/>
    <w:rsid w:val="025D34F2"/>
    <w:rsid w:val="02ED2002"/>
    <w:rsid w:val="03195773"/>
    <w:rsid w:val="0378450E"/>
    <w:rsid w:val="03F54623"/>
    <w:rsid w:val="044B11AF"/>
    <w:rsid w:val="08361DD5"/>
    <w:rsid w:val="0A9E3D5B"/>
    <w:rsid w:val="0E585C97"/>
    <w:rsid w:val="0E623702"/>
    <w:rsid w:val="120637B9"/>
    <w:rsid w:val="12C75F46"/>
    <w:rsid w:val="13262C02"/>
    <w:rsid w:val="136B4655"/>
    <w:rsid w:val="13935B09"/>
    <w:rsid w:val="13991697"/>
    <w:rsid w:val="13C40274"/>
    <w:rsid w:val="14335B6D"/>
    <w:rsid w:val="14880A58"/>
    <w:rsid w:val="14887B2E"/>
    <w:rsid w:val="158F7ABC"/>
    <w:rsid w:val="17405866"/>
    <w:rsid w:val="17711C43"/>
    <w:rsid w:val="19055718"/>
    <w:rsid w:val="1A133112"/>
    <w:rsid w:val="1D713C98"/>
    <w:rsid w:val="1D9B13BB"/>
    <w:rsid w:val="1DB317BD"/>
    <w:rsid w:val="1E0E3FB0"/>
    <w:rsid w:val="1EC848DA"/>
    <w:rsid w:val="1EFC4C0E"/>
    <w:rsid w:val="1F4667E3"/>
    <w:rsid w:val="1FE95F0B"/>
    <w:rsid w:val="1FEC7C4F"/>
    <w:rsid w:val="22A76031"/>
    <w:rsid w:val="244E0693"/>
    <w:rsid w:val="249233C3"/>
    <w:rsid w:val="25412EB5"/>
    <w:rsid w:val="25666B9B"/>
    <w:rsid w:val="27427CBE"/>
    <w:rsid w:val="27B25EE6"/>
    <w:rsid w:val="27F204C6"/>
    <w:rsid w:val="29193D37"/>
    <w:rsid w:val="2CC123AA"/>
    <w:rsid w:val="2D360C2A"/>
    <w:rsid w:val="2EDB04AE"/>
    <w:rsid w:val="2F5132F9"/>
    <w:rsid w:val="316654FD"/>
    <w:rsid w:val="31A22F82"/>
    <w:rsid w:val="33866211"/>
    <w:rsid w:val="347665C1"/>
    <w:rsid w:val="349338B4"/>
    <w:rsid w:val="3514101D"/>
    <w:rsid w:val="35CC013E"/>
    <w:rsid w:val="36456B32"/>
    <w:rsid w:val="37BA0B4C"/>
    <w:rsid w:val="39654D78"/>
    <w:rsid w:val="3A4626D1"/>
    <w:rsid w:val="3C42460D"/>
    <w:rsid w:val="3CD37ED6"/>
    <w:rsid w:val="3E6D38CF"/>
    <w:rsid w:val="3FEA0BFB"/>
    <w:rsid w:val="40F23AD3"/>
    <w:rsid w:val="40FB6A0E"/>
    <w:rsid w:val="425C3A04"/>
    <w:rsid w:val="43B9381D"/>
    <w:rsid w:val="43CF21C9"/>
    <w:rsid w:val="44262616"/>
    <w:rsid w:val="443E1CCE"/>
    <w:rsid w:val="4522202E"/>
    <w:rsid w:val="45E6500F"/>
    <w:rsid w:val="46895181"/>
    <w:rsid w:val="481B74CF"/>
    <w:rsid w:val="491B58BA"/>
    <w:rsid w:val="4A1C0EC9"/>
    <w:rsid w:val="4B6A2B65"/>
    <w:rsid w:val="4BEB5C73"/>
    <w:rsid w:val="4E8F7FF2"/>
    <w:rsid w:val="4EB04A7C"/>
    <w:rsid w:val="4EFD3FA9"/>
    <w:rsid w:val="4F097F00"/>
    <w:rsid w:val="4F8E4353"/>
    <w:rsid w:val="4FAF07CD"/>
    <w:rsid w:val="4FDA30D2"/>
    <w:rsid w:val="507F56E1"/>
    <w:rsid w:val="53230693"/>
    <w:rsid w:val="549D2F6A"/>
    <w:rsid w:val="54D51326"/>
    <w:rsid w:val="5532459D"/>
    <w:rsid w:val="553C0EEB"/>
    <w:rsid w:val="58962545"/>
    <w:rsid w:val="5B1B1508"/>
    <w:rsid w:val="5B6B2C4D"/>
    <w:rsid w:val="5C7A4270"/>
    <w:rsid w:val="5C956EA3"/>
    <w:rsid w:val="5CB801AD"/>
    <w:rsid w:val="5D341428"/>
    <w:rsid w:val="5D417835"/>
    <w:rsid w:val="5D4A5334"/>
    <w:rsid w:val="5D841F93"/>
    <w:rsid w:val="5E553C45"/>
    <w:rsid w:val="5E625A65"/>
    <w:rsid w:val="5EB10F15"/>
    <w:rsid w:val="601841A2"/>
    <w:rsid w:val="608B55D8"/>
    <w:rsid w:val="611335F8"/>
    <w:rsid w:val="63172258"/>
    <w:rsid w:val="633B5C72"/>
    <w:rsid w:val="63A95BF0"/>
    <w:rsid w:val="64DA795C"/>
    <w:rsid w:val="655775C6"/>
    <w:rsid w:val="65B35AF6"/>
    <w:rsid w:val="66EA17A9"/>
    <w:rsid w:val="6740753A"/>
    <w:rsid w:val="67DE5DB8"/>
    <w:rsid w:val="68411A64"/>
    <w:rsid w:val="6947641F"/>
    <w:rsid w:val="699E1C6D"/>
    <w:rsid w:val="6A9426D2"/>
    <w:rsid w:val="6B5F0B62"/>
    <w:rsid w:val="6CF1712A"/>
    <w:rsid w:val="6D375E01"/>
    <w:rsid w:val="6D407901"/>
    <w:rsid w:val="6D54273C"/>
    <w:rsid w:val="6DB539BA"/>
    <w:rsid w:val="6EF02B51"/>
    <w:rsid w:val="705E55D4"/>
    <w:rsid w:val="70E437AD"/>
    <w:rsid w:val="720011D1"/>
    <w:rsid w:val="72521192"/>
    <w:rsid w:val="7322097D"/>
    <w:rsid w:val="73BE1E6E"/>
    <w:rsid w:val="748615E8"/>
    <w:rsid w:val="76691201"/>
    <w:rsid w:val="775C1CE0"/>
    <w:rsid w:val="779D119E"/>
    <w:rsid w:val="77CB34CC"/>
    <w:rsid w:val="787552BB"/>
    <w:rsid w:val="78C640F7"/>
    <w:rsid w:val="790C3595"/>
    <w:rsid w:val="791E296D"/>
    <w:rsid w:val="79745E89"/>
    <w:rsid w:val="799507FC"/>
    <w:rsid w:val="79AE218E"/>
    <w:rsid w:val="79C444CF"/>
    <w:rsid w:val="79FE3E64"/>
    <w:rsid w:val="7A2E4A0E"/>
    <w:rsid w:val="7A5A6C05"/>
    <w:rsid w:val="7AB03403"/>
    <w:rsid w:val="7EC723E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oleObject" Target="embeddings/oleObject2.bin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image" Target="media/image2.emf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oleObject" Target="embeddings/oleObject1.bin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image" Target="media/image1.png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theme" Target="theme/theme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2" Type="http://schemas.openxmlformats.org/officeDocument/2006/relationships/fontTable" Target="fontTable.xml"/><Relationship Id="rId261" Type="http://schemas.openxmlformats.org/officeDocument/2006/relationships/numbering" Target="numbering.xml"/><Relationship Id="rId260" Type="http://schemas.openxmlformats.org/officeDocument/2006/relationships/customXml" Target="../customXml/item1.xml"/><Relationship Id="rId26" Type="http://schemas.openxmlformats.org/officeDocument/2006/relationships/image" Target="media/image17.png"/><Relationship Id="rId259" Type="http://schemas.openxmlformats.org/officeDocument/2006/relationships/image" Target="media/image250.png"/><Relationship Id="rId258" Type="http://schemas.openxmlformats.org/officeDocument/2006/relationships/image" Target="media/image249.png"/><Relationship Id="rId257" Type="http://schemas.openxmlformats.org/officeDocument/2006/relationships/image" Target="media/image248.png"/><Relationship Id="rId256" Type="http://schemas.openxmlformats.org/officeDocument/2006/relationships/image" Target="media/image247.png"/><Relationship Id="rId255" Type="http://schemas.openxmlformats.org/officeDocument/2006/relationships/image" Target="media/image246.png"/><Relationship Id="rId254" Type="http://schemas.openxmlformats.org/officeDocument/2006/relationships/image" Target="media/image245.png"/><Relationship Id="rId253" Type="http://schemas.openxmlformats.org/officeDocument/2006/relationships/image" Target="media/image244.png"/><Relationship Id="rId252" Type="http://schemas.openxmlformats.org/officeDocument/2006/relationships/image" Target="media/image243.png"/><Relationship Id="rId251" Type="http://schemas.openxmlformats.org/officeDocument/2006/relationships/image" Target="media/image242.png"/><Relationship Id="rId250" Type="http://schemas.openxmlformats.org/officeDocument/2006/relationships/image" Target="media/image241.png"/><Relationship Id="rId25" Type="http://schemas.openxmlformats.org/officeDocument/2006/relationships/image" Target="media/image16.png"/><Relationship Id="rId249" Type="http://schemas.openxmlformats.org/officeDocument/2006/relationships/image" Target="media/image240.png"/><Relationship Id="rId248" Type="http://schemas.openxmlformats.org/officeDocument/2006/relationships/image" Target="media/image239.png"/><Relationship Id="rId247" Type="http://schemas.openxmlformats.org/officeDocument/2006/relationships/image" Target="media/image238.png"/><Relationship Id="rId246" Type="http://schemas.openxmlformats.org/officeDocument/2006/relationships/image" Target="media/image237.png"/><Relationship Id="rId245" Type="http://schemas.openxmlformats.org/officeDocument/2006/relationships/image" Target="media/image236.png"/><Relationship Id="rId244" Type="http://schemas.openxmlformats.org/officeDocument/2006/relationships/image" Target="media/image235.png"/><Relationship Id="rId243" Type="http://schemas.openxmlformats.org/officeDocument/2006/relationships/image" Target="media/image234.png"/><Relationship Id="rId242" Type="http://schemas.openxmlformats.org/officeDocument/2006/relationships/image" Target="media/image233.png"/><Relationship Id="rId241" Type="http://schemas.openxmlformats.org/officeDocument/2006/relationships/image" Target="media/image232.png"/><Relationship Id="rId240" Type="http://schemas.openxmlformats.org/officeDocument/2006/relationships/image" Target="media/image231.png"/><Relationship Id="rId24" Type="http://schemas.openxmlformats.org/officeDocument/2006/relationships/image" Target="media/image15.png"/><Relationship Id="rId239" Type="http://schemas.openxmlformats.org/officeDocument/2006/relationships/image" Target="media/image230.png"/><Relationship Id="rId238" Type="http://schemas.openxmlformats.org/officeDocument/2006/relationships/image" Target="media/image229.png"/><Relationship Id="rId237" Type="http://schemas.openxmlformats.org/officeDocument/2006/relationships/image" Target="media/image228.png"/><Relationship Id="rId236" Type="http://schemas.openxmlformats.org/officeDocument/2006/relationships/image" Target="media/image227.png"/><Relationship Id="rId235" Type="http://schemas.openxmlformats.org/officeDocument/2006/relationships/image" Target="media/image226.png"/><Relationship Id="rId234" Type="http://schemas.openxmlformats.org/officeDocument/2006/relationships/image" Target="media/image225.png"/><Relationship Id="rId233" Type="http://schemas.openxmlformats.org/officeDocument/2006/relationships/image" Target="media/image224.png"/><Relationship Id="rId232" Type="http://schemas.openxmlformats.org/officeDocument/2006/relationships/image" Target="media/image223.png"/><Relationship Id="rId231" Type="http://schemas.openxmlformats.org/officeDocument/2006/relationships/image" Target="media/image222.png"/><Relationship Id="rId230" Type="http://schemas.openxmlformats.org/officeDocument/2006/relationships/image" Target="media/image221.png"/><Relationship Id="rId23" Type="http://schemas.openxmlformats.org/officeDocument/2006/relationships/image" Target="media/image14.png"/><Relationship Id="rId229" Type="http://schemas.openxmlformats.org/officeDocument/2006/relationships/image" Target="media/image220.png"/><Relationship Id="rId228" Type="http://schemas.openxmlformats.org/officeDocument/2006/relationships/image" Target="media/image219.png"/><Relationship Id="rId227" Type="http://schemas.openxmlformats.org/officeDocument/2006/relationships/image" Target="media/image218.png"/><Relationship Id="rId226" Type="http://schemas.openxmlformats.org/officeDocument/2006/relationships/image" Target="media/image217.png"/><Relationship Id="rId225" Type="http://schemas.openxmlformats.org/officeDocument/2006/relationships/image" Target="media/image216.png"/><Relationship Id="rId224" Type="http://schemas.openxmlformats.org/officeDocument/2006/relationships/image" Target="media/image215.png"/><Relationship Id="rId223" Type="http://schemas.openxmlformats.org/officeDocument/2006/relationships/image" Target="media/image214.png"/><Relationship Id="rId222" Type="http://schemas.openxmlformats.org/officeDocument/2006/relationships/image" Target="media/image213.png"/><Relationship Id="rId221" Type="http://schemas.openxmlformats.org/officeDocument/2006/relationships/image" Target="media/image212.png"/><Relationship Id="rId220" Type="http://schemas.openxmlformats.org/officeDocument/2006/relationships/image" Target="media/image211.png"/><Relationship Id="rId22" Type="http://schemas.openxmlformats.org/officeDocument/2006/relationships/image" Target="media/image13.png"/><Relationship Id="rId219" Type="http://schemas.openxmlformats.org/officeDocument/2006/relationships/image" Target="media/image210.png"/><Relationship Id="rId218" Type="http://schemas.openxmlformats.org/officeDocument/2006/relationships/image" Target="media/image209.png"/><Relationship Id="rId217" Type="http://schemas.openxmlformats.org/officeDocument/2006/relationships/image" Target="media/image208.png"/><Relationship Id="rId216" Type="http://schemas.openxmlformats.org/officeDocument/2006/relationships/image" Target="media/image207.png"/><Relationship Id="rId215" Type="http://schemas.openxmlformats.org/officeDocument/2006/relationships/image" Target="media/image206.png"/><Relationship Id="rId214" Type="http://schemas.openxmlformats.org/officeDocument/2006/relationships/image" Target="media/image205.png"/><Relationship Id="rId213" Type="http://schemas.openxmlformats.org/officeDocument/2006/relationships/image" Target="media/image204.png"/><Relationship Id="rId212" Type="http://schemas.openxmlformats.org/officeDocument/2006/relationships/image" Target="media/image203.png"/><Relationship Id="rId211" Type="http://schemas.openxmlformats.org/officeDocument/2006/relationships/image" Target="media/image202.png"/><Relationship Id="rId210" Type="http://schemas.openxmlformats.org/officeDocument/2006/relationships/image" Target="media/image201.png"/><Relationship Id="rId21" Type="http://schemas.openxmlformats.org/officeDocument/2006/relationships/image" Target="media/image12.png"/><Relationship Id="rId209" Type="http://schemas.openxmlformats.org/officeDocument/2006/relationships/image" Target="media/image200.png"/><Relationship Id="rId208" Type="http://schemas.openxmlformats.org/officeDocument/2006/relationships/image" Target="media/image199.png"/><Relationship Id="rId207" Type="http://schemas.openxmlformats.org/officeDocument/2006/relationships/image" Target="media/image198.png"/><Relationship Id="rId206" Type="http://schemas.openxmlformats.org/officeDocument/2006/relationships/image" Target="media/image197.png"/><Relationship Id="rId205" Type="http://schemas.openxmlformats.org/officeDocument/2006/relationships/image" Target="media/image196.png"/><Relationship Id="rId204" Type="http://schemas.openxmlformats.org/officeDocument/2006/relationships/image" Target="media/image195.png"/><Relationship Id="rId203" Type="http://schemas.openxmlformats.org/officeDocument/2006/relationships/image" Target="media/image194.png"/><Relationship Id="rId202" Type="http://schemas.openxmlformats.org/officeDocument/2006/relationships/image" Target="media/image193.png"/><Relationship Id="rId201" Type="http://schemas.openxmlformats.org/officeDocument/2006/relationships/image" Target="media/image192.png"/><Relationship Id="rId200" Type="http://schemas.openxmlformats.org/officeDocument/2006/relationships/image" Target="media/image191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9" Type="http://schemas.openxmlformats.org/officeDocument/2006/relationships/image" Target="media/image190.png"/><Relationship Id="rId198" Type="http://schemas.openxmlformats.org/officeDocument/2006/relationships/image" Target="media/image189.png"/><Relationship Id="rId197" Type="http://schemas.openxmlformats.org/officeDocument/2006/relationships/image" Target="media/image188.png"/><Relationship Id="rId196" Type="http://schemas.openxmlformats.org/officeDocument/2006/relationships/image" Target="media/image187.png"/><Relationship Id="rId195" Type="http://schemas.openxmlformats.org/officeDocument/2006/relationships/image" Target="media/image186.png"/><Relationship Id="rId194" Type="http://schemas.openxmlformats.org/officeDocument/2006/relationships/image" Target="media/image185.png"/><Relationship Id="rId193" Type="http://schemas.openxmlformats.org/officeDocument/2006/relationships/image" Target="media/image184.png"/><Relationship Id="rId192" Type="http://schemas.openxmlformats.org/officeDocument/2006/relationships/image" Target="media/image183.png"/><Relationship Id="rId191" Type="http://schemas.openxmlformats.org/officeDocument/2006/relationships/image" Target="media/image182.png"/><Relationship Id="rId190" Type="http://schemas.openxmlformats.org/officeDocument/2006/relationships/image" Target="media/image181.png"/><Relationship Id="rId19" Type="http://schemas.openxmlformats.org/officeDocument/2006/relationships/image" Target="media/image10.png"/><Relationship Id="rId189" Type="http://schemas.openxmlformats.org/officeDocument/2006/relationships/image" Target="media/image180.png"/><Relationship Id="rId188" Type="http://schemas.openxmlformats.org/officeDocument/2006/relationships/image" Target="media/image179.png"/><Relationship Id="rId187" Type="http://schemas.openxmlformats.org/officeDocument/2006/relationships/image" Target="media/image178.png"/><Relationship Id="rId186" Type="http://schemas.openxmlformats.org/officeDocument/2006/relationships/image" Target="media/image177.png"/><Relationship Id="rId185" Type="http://schemas.openxmlformats.org/officeDocument/2006/relationships/image" Target="media/image176.png"/><Relationship Id="rId184" Type="http://schemas.openxmlformats.org/officeDocument/2006/relationships/image" Target="media/image175.png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9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8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6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5.emf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oleObject" Target="embeddings/oleObject4.bin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4.emf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oleObject" Target="embeddings/oleObject3.bin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3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19051</Words>
  <Characters>20182</Characters>
  <Lines>0</Lines>
  <Paragraphs>0</Paragraphs>
  <ScaleCrop>false</ScaleCrop>
  <LinksUpToDate>false</LinksUpToDate>
  <CharactersWithSpaces>20683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2017-05-08T02:06:00Z</dcterms:created>
  <dc:creator>ak47</dc:creator>
  <cp:lastModifiedBy>ak47</cp:lastModifiedBy>
  <dcterms:modified xsi:type="dcterms:W3CDTF">2017-06-21T02:15:58Z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